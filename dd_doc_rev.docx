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6739" w:rsidRDefault="00805833" w:rsidP="006F7141">
      <w:pPr>
        <w:pStyle w:val="Title"/>
        <w:spacing w:line="360" w:lineRule="auto"/>
        <w:rPr>
          <w:b/>
          <w:i/>
          <w:sz w:val="50"/>
          <w:szCs w:val="50"/>
        </w:rPr>
      </w:pPr>
      <w:bookmarkStart w:id="0" w:name="_p6dup6jwmd5r" w:colFirst="0" w:colLast="0"/>
      <w:bookmarkEnd w:id="0"/>
      <w:r>
        <w:rPr>
          <w:b/>
          <w:i/>
          <w:sz w:val="50"/>
          <w:szCs w:val="50"/>
        </w:rPr>
        <w:t>Coliseum - Detailed Design Document</w:t>
      </w:r>
    </w:p>
    <w:p w:rsidR="00976739" w:rsidRDefault="00805833" w:rsidP="006F7141">
      <w:pPr>
        <w:spacing w:line="360" w:lineRule="auto"/>
      </w:pPr>
      <w:r>
        <w:t>Jun Yen Leung - junyenle@usc.edu</w:t>
      </w:r>
    </w:p>
    <w:p w:rsidR="00976739" w:rsidRDefault="00805833" w:rsidP="006F7141">
      <w:pPr>
        <w:spacing w:line="360" w:lineRule="auto"/>
      </w:pPr>
      <w:r>
        <w:t>Ethan Barker - esbarker@usc.edu</w:t>
      </w:r>
    </w:p>
    <w:p w:rsidR="00976739" w:rsidRDefault="00805833" w:rsidP="006F7141">
      <w:pPr>
        <w:spacing w:line="360" w:lineRule="auto"/>
      </w:pPr>
      <w:r>
        <w:t>Jake Leventhal - jglevent@usc.edu</w:t>
      </w:r>
    </w:p>
    <w:p w:rsidR="00976739" w:rsidDel="00803763" w:rsidRDefault="00805833" w:rsidP="00803763">
      <w:pPr>
        <w:spacing w:line="360" w:lineRule="auto"/>
        <w:rPr>
          <w:del w:id="1" w:author="Jun" w:date="2017-11-24T14:28:00Z"/>
        </w:rPr>
        <w:pPrChange w:id="2" w:author="Jun" w:date="2017-11-24T14:28:00Z">
          <w:pPr>
            <w:spacing w:line="360" w:lineRule="auto"/>
          </w:pPr>
        </w:pPrChange>
      </w:pPr>
      <w:r>
        <w:t>Uri Rahimi - urahimi@usc.edu</w:t>
      </w:r>
    </w:p>
    <w:p w:rsidR="00976739" w:rsidRDefault="00805833" w:rsidP="00803763">
      <w:pPr>
        <w:spacing w:line="360" w:lineRule="auto"/>
      </w:pPr>
      <w:del w:id="3" w:author="Jun" w:date="2017-11-24T14:28:00Z">
        <w:r w:rsidDel="00803763">
          <w:delText>Dylan Appleton - dappleto@usc.edu</w:delText>
        </w:r>
      </w:del>
    </w:p>
    <w:p w:rsidR="00976739" w:rsidRDefault="00805833" w:rsidP="006F7141">
      <w:pPr>
        <w:spacing w:line="360" w:lineRule="auto"/>
        <w:rPr>
          <w:b/>
        </w:rPr>
      </w:pPr>
      <w:r>
        <w:rPr>
          <w:b/>
        </w:rPr>
        <w:t xml:space="preserve"> </w:t>
      </w:r>
    </w:p>
    <w:p w:rsidR="00976739" w:rsidDel="00AE6AB3" w:rsidRDefault="00805833" w:rsidP="006F7141">
      <w:pPr>
        <w:spacing w:line="360" w:lineRule="auto"/>
        <w:rPr>
          <w:del w:id="4" w:author="Jun" w:date="2017-11-24T14:59:00Z"/>
          <w:b/>
          <w:u w:val="single"/>
        </w:rPr>
      </w:pPr>
      <w:r>
        <w:rPr>
          <w:b/>
          <w:sz w:val="36"/>
          <w:szCs w:val="36"/>
          <w:u w:val="single"/>
        </w:rPr>
        <w:t>Section 1: Broad Program Structure (Class Structure)</w:t>
      </w:r>
      <w:r>
        <w:rPr>
          <w:b/>
          <w:noProof/>
          <w:u w:val="single"/>
        </w:rPr>
        <w:drawing>
          <wp:inline distT="114300" distB="114300" distL="114300" distR="114300">
            <wp:extent cx="5943600" cy="27051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5943600" cy="2705100"/>
                    </a:xfrm>
                    <a:prstGeom prst="rect">
                      <a:avLst/>
                    </a:prstGeom>
                    <a:ln/>
                  </pic:spPr>
                </pic:pic>
              </a:graphicData>
            </a:graphic>
          </wp:inline>
        </w:drawing>
      </w:r>
    </w:p>
    <w:p w:rsidR="00AE6AB3" w:rsidRPr="00AE6AB3" w:rsidRDefault="00AE6AB3" w:rsidP="00AE6AB3">
      <w:pPr>
        <w:spacing w:line="360" w:lineRule="auto"/>
        <w:rPr>
          <w:ins w:id="5" w:author="Jun" w:date="2017-11-24T14:59:00Z"/>
          <w:i/>
          <w:rPrChange w:id="6" w:author="Jun" w:date="2017-11-24T14:59:00Z">
            <w:rPr>
              <w:ins w:id="7" w:author="Jun" w:date="2017-11-24T14:59:00Z"/>
              <w:b/>
            </w:rPr>
          </w:rPrChange>
        </w:rPr>
        <w:pPrChange w:id="8" w:author="Jun" w:date="2017-11-24T14:59:00Z">
          <w:pPr>
            <w:spacing w:line="360" w:lineRule="auto"/>
            <w:ind w:firstLine="720"/>
          </w:pPr>
        </w:pPrChange>
      </w:pPr>
    </w:p>
    <w:p w:rsidR="00976739" w:rsidRDefault="00805833" w:rsidP="0022100A">
      <w:pPr>
        <w:spacing w:line="360" w:lineRule="auto"/>
        <w:ind w:firstLine="720"/>
        <w:rPr>
          <w:b/>
        </w:rPr>
      </w:pPr>
      <w:r>
        <w:rPr>
          <w:b/>
        </w:rPr>
        <w:t>1a: Flow and Overview</w:t>
      </w:r>
    </w:p>
    <w:p w:rsidR="00976739" w:rsidRDefault="00805833" w:rsidP="006F7141">
      <w:pPr>
        <w:numPr>
          <w:ilvl w:val="0"/>
          <w:numId w:val="24"/>
        </w:numPr>
        <w:spacing w:line="360" w:lineRule="auto"/>
        <w:contextualSpacing/>
        <w:rPr>
          <w:b/>
        </w:rPr>
      </w:pPr>
      <w:r>
        <w:rPr>
          <w:b/>
        </w:rPr>
        <w:t xml:space="preserve">Program Flow </w:t>
      </w:r>
      <w:proofErr w:type="gramStart"/>
      <w:r>
        <w:rPr>
          <w:b/>
        </w:rPr>
        <w:t>From</w:t>
      </w:r>
      <w:proofErr w:type="gramEnd"/>
      <w:r>
        <w:rPr>
          <w:b/>
        </w:rPr>
        <w:t xml:space="preserve"> Application Run:</w:t>
      </w:r>
    </w:p>
    <w:p w:rsidR="00976739" w:rsidRDefault="00805833" w:rsidP="006F7141">
      <w:pPr>
        <w:numPr>
          <w:ilvl w:val="1"/>
          <w:numId w:val="24"/>
        </w:numPr>
        <w:spacing w:line="360" w:lineRule="auto"/>
        <w:contextualSpacing/>
        <w:rPr>
          <w:b/>
        </w:rPr>
      </w:pPr>
      <w:r>
        <w:rPr>
          <w:rFonts w:ascii="Arial Unicode MS" w:eastAsia="Arial Unicode MS" w:hAnsi="Arial Unicode MS" w:cs="Arial Unicode MS"/>
          <w:b/>
        </w:rPr>
        <w:t xml:space="preserve">START screen → </w:t>
      </w:r>
    </w:p>
    <w:p w:rsidR="00976739" w:rsidRPr="0066312B" w:rsidRDefault="00805833" w:rsidP="006F7141">
      <w:pPr>
        <w:numPr>
          <w:ilvl w:val="2"/>
          <w:numId w:val="24"/>
        </w:numPr>
        <w:spacing w:line="360" w:lineRule="auto"/>
        <w:contextualSpacing/>
      </w:pPr>
      <w:r w:rsidRPr="0066312B">
        <w:t xml:space="preserve">Has Login, Register, </w:t>
      </w:r>
      <w:proofErr w:type="gramStart"/>
      <w:r w:rsidRPr="0066312B">
        <w:t>Continue</w:t>
      </w:r>
      <w:proofErr w:type="gramEnd"/>
      <w:r w:rsidRPr="0066312B">
        <w:t xml:space="preserve"> as guest, and </w:t>
      </w:r>
      <w:del w:id="9" w:author="Jun" w:date="2017-11-24T14:29:00Z">
        <w:r w:rsidRPr="0066312B" w:rsidDel="00803763">
          <w:delText>Display high scores</w:delText>
        </w:r>
      </w:del>
      <w:ins w:id="10" w:author="Jun" w:date="2017-11-24T14:29:00Z">
        <w:r w:rsidR="00803763">
          <w:t>Quit game</w:t>
        </w:r>
      </w:ins>
      <w:r w:rsidRPr="0066312B">
        <w:t xml:space="preserve"> buttons (functionality below).</w:t>
      </w:r>
    </w:p>
    <w:p w:rsidR="00976739" w:rsidRDefault="00805833" w:rsidP="006F7141">
      <w:pPr>
        <w:numPr>
          <w:ilvl w:val="2"/>
          <w:numId w:val="24"/>
        </w:numPr>
        <w:spacing w:line="360" w:lineRule="auto"/>
        <w:contextualSpacing/>
        <w:rPr>
          <w:b/>
        </w:rPr>
      </w:pPr>
      <w:r>
        <w:rPr>
          <w:b/>
        </w:rPr>
        <w:t>Login screen (on Login button click)</w:t>
      </w:r>
    </w:p>
    <w:p w:rsidR="00976739" w:rsidRPr="0066312B" w:rsidRDefault="00805833" w:rsidP="006F7141">
      <w:pPr>
        <w:numPr>
          <w:ilvl w:val="3"/>
          <w:numId w:val="24"/>
        </w:numPr>
        <w:spacing w:line="360" w:lineRule="auto"/>
        <w:contextualSpacing/>
      </w:pPr>
      <w:r w:rsidRPr="0066312B">
        <w:t>Has Username field, Password field, Login button, and Back button.</w:t>
      </w:r>
    </w:p>
    <w:p w:rsidR="00976739" w:rsidRPr="0066312B" w:rsidRDefault="00805833" w:rsidP="006F7141">
      <w:pPr>
        <w:numPr>
          <w:ilvl w:val="3"/>
          <w:numId w:val="24"/>
        </w:numPr>
        <w:spacing w:line="360" w:lineRule="auto"/>
        <w:contextualSpacing/>
      </w:pPr>
      <w:r w:rsidRPr="0066312B">
        <w:t xml:space="preserve">Login button calls </w:t>
      </w:r>
      <w:proofErr w:type="gramStart"/>
      <w:r w:rsidRPr="0066312B">
        <w:t>login(</w:t>
      </w:r>
      <w:proofErr w:type="gramEnd"/>
      <w:r w:rsidRPr="0066312B">
        <w:t>) function, which will check the username and password against the server.</w:t>
      </w:r>
    </w:p>
    <w:p w:rsidR="00976739" w:rsidRPr="0066312B" w:rsidRDefault="00805833" w:rsidP="006F7141">
      <w:pPr>
        <w:numPr>
          <w:ilvl w:val="3"/>
          <w:numId w:val="24"/>
        </w:numPr>
        <w:spacing w:line="360" w:lineRule="auto"/>
        <w:contextualSpacing/>
      </w:pPr>
      <w:r w:rsidRPr="0066312B">
        <w:t>Further explained in data section below.</w:t>
      </w:r>
    </w:p>
    <w:p w:rsidR="00976739" w:rsidRPr="0066312B" w:rsidRDefault="00805833" w:rsidP="006F7141">
      <w:pPr>
        <w:numPr>
          <w:ilvl w:val="3"/>
          <w:numId w:val="24"/>
        </w:numPr>
        <w:spacing w:line="360" w:lineRule="auto"/>
        <w:contextualSpacing/>
      </w:pPr>
      <w:r w:rsidRPr="0066312B">
        <w:t xml:space="preserve">If successful, redirects to </w:t>
      </w:r>
      <w:del w:id="11" w:author="Jun" w:date="2017-11-24T14:29:00Z">
        <w:r w:rsidRPr="0066312B" w:rsidDel="00803763">
          <w:delText>LEVEL</w:delText>
        </w:r>
      </w:del>
      <w:ins w:id="12" w:author="Jun" w:date="2017-11-24T14:29:00Z">
        <w:r w:rsidR="00803763">
          <w:t>LEVEL SELECT</w:t>
        </w:r>
      </w:ins>
      <w:r w:rsidRPr="0066312B">
        <w:t>.</w:t>
      </w:r>
    </w:p>
    <w:p w:rsidR="00976739" w:rsidRPr="0066312B" w:rsidRDefault="00805833" w:rsidP="006F7141">
      <w:pPr>
        <w:numPr>
          <w:ilvl w:val="3"/>
          <w:numId w:val="24"/>
        </w:numPr>
        <w:spacing w:line="360" w:lineRule="auto"/>
        <w:contextualSpacing/>
      </w:pPr>
      <w:r w:rsidRPr="0066312B">
        <w:t>Back button redirects to START screen.</w:t>
      </w:r>
    </w:p>
    <w:p w:rsidR="00976739" w:rsidRDefault="00805833" w:rsidP="006F7141">
      <w:pPr>
        <w:numPr>
          <w:ilvl w:val="2"/>
          <w:numId w:val="24"/>
        </w:numPr>
        <w:spacing w:line="360" w:lineRule="auto"/>
        <w:contextualSpacing/>
        <w:rPr>
          <w:b/>
        </w:rPr>
      </w:pPr>
      <w:r>
        <w:rPr>
          <w:b/>
        </w:rPr>
        <w:lastRenderedPageBreak/>
        <w:t>Register screen (on Register button click)</w:t>
      </w:r>
    </w:p>
    <w:p w:rsidR="00976739" w:rsidRPr="0066312B" w:rsidRDefault="00805833" w:rsidP="006F7141">
      <w:pPr>
        <w:numPr>
          <w:ilvl w:val="3"/>
          <w:numId w:val="24"/>
        </w:numPr>
        <w:spacing w:line="360" w:lineRule="auto"/>
        <w:contextualSpacing/>
      </w:pPr>
      <w:r w:rsidRPr="0066312B">
        <w:t>Has Username field, Password field, Register button, and Back button</w:t>
      </w:r>
    </w:p>
    <w:p w:rsidR="00976739" w:rsidRPr="0066312B" w:rsidRDefault="00805833" w:rsidP="006F7141">
      <w:pPr>
        <w:numPr>
          <w:ilvl w:val="3"/>
          <w:numId w:val="24"/>
        </w:numPr>
        <w:spacing w:line="360" w:lineRule="auto"/>
        <w:contextualSpacing/>
      </w:pPr>
      <w:r w:rsidRPr="0066312B">
        <w:t xml:space="preserve">Register button calls </w:t>
      </w:r>
      <w:proofErr w:type="gramStart"/>
      <w:r w:rsidRPr="0066312B">
        <w:t>validate(</w:t>
      </w:r>
      <w:proofErr w:type="gramEnd"/>
      <w:r w:rsidRPr="0066312B">
        <w:t>) to check Username and Password fields’ validity (check password not null and that username not taken).</w:t>
      </w:r>
    </w:p>
    <w:p w:rsidR="00976739" w:rsidRPr="0066312B" w:rsidRDefault="00805833" w:rsidP="006F7141">
      <w:pPr>
        <w:numPr>
          <w:ilvl w:val="4"/>
          <w:numId w:val="24"/>
        </w:numPr>
        <w:spacing w:line="360" w:lineRule="auto"/>
        <w:contextualSpacing/>
      </w:pPr>
      <w:r w:rsidRPr="0066312B">
        <w:t xml:space="preserve">If validated successfully, calls on the </w:t>
      </w:r>
      <w:proofErr w:type="spellStart"/>
      <w:r w:rsidRPr="0066312B">
        <w:t>RegisteringUserThread</w:t>
      </w:r>
      <w:proofErr w:type="spellEnd"/>
      <w:r w:rsidRPr="0066312B">
        <w:t xml:space="preserve"> on the server to register user.</w:t>
      </w:r>
    </w:p>
    <w:p w:rsidR="00976739" w:rsidRPr="0066312B" w:rsidRDefault="00805833" w:rsidP="006F7141">
      <w:pPr>
        <w:numPr>
          <w:ilvl w:val="3"/>
          <w:numId w:val="24"/>
        </w:numPr>
        <w:spacing w:line="360" w:lineRule="auto"/>
        <w:contextualSpacing/>
      </w:pPr>
      <w:r w:rsidRPr="0066312B">
        <w:t>Further explained in the data section below.</w:t>
      </w:r>
      <w:del w:id="13" w:author="Jun" w:date="2017-11-24T14:29:00Z">
        <w:r w:rsidRPr="0066312B" w:rsidDel="001E173C">
          <w:delText>\</w:delText>
        </w:r>
      </w:del>
    </w:p>
    <w:p w:rsidR="00976739" w:rsidRPr="0066312B" w:rsidRDefault="00805833" w:rsidP="006F7141">
      <w:pPr>
        <w:numPr>
          <w:ilvl w:val="3"/>
          <w:numId w:val="24"/>
        </w:numPr>
        <w:spacing w:line="360" w:lineRule="auto"/>
        <w:contextualSpacing/>
      </w:pPr>
      <w:r w:rsidRPr="0066312B">
        <w:t xml:space="preserve">If successful, redirects to </w:t>
      </w:r>
      <w:del w:id="14" w:author="Jun" w:date="2017-11-24T14:29:00Z">
        <w:r w:rsidRPr="0066312B" w:rsidDel="001E173C">
          <w:delText xml:space="preserve">login </w:delText>
        </w:r>
      </w:del>
      <w:ins w:id="15" w:author="Jun" w:date="2017-11-24T14:29:00Z">
        <w:r w:rsidR="001E173C">
          <w:t xml:space="preserve">START </w:t>
        </w:r>
      </w:ins>
      <w:r w:rsidRPr="0066312B">
        <w:t>screen.</w:t>
      </w:r>
    </w:p>
    <w:p w:rsidR="00976739" w:rsidRPr="0066312B" w:rsidRDefault="00805833" w:rsidP="006F7141">
      <w:pPr>
        <w:numPr>
          <w:ilvl w:val="3"/>
          <w:numId w:val="24"/>
        </w:numPr>
        <w:spacing w:line="360" w:lineRule="auto"/>
        <w:contextualSpacing/>
      </w:pPr>
      <w:r w:rsidRPr="0066312B">
        <w:t>Back button redirects to START screen.</w:t>
      </w:r>
    </w:p>
    <w:p w:rsidR="00976739" w:rsidRDefault="00805833" w:rsidP="006F7141">
      <w:pPr>
        <w:numPr>
          <w:ilvl w:val="2"/>
          <w:numId w:val="24"/>
        </w:numPr>
        <w:spacing w:line="360" w:lineRule="auto"/>
        <w:contextualSpacing/>
        <w:rPr>
          <w:b/>
        </w:rPr>
      </w:pPr>
      <w:r>
        <w:rPr>
          <w:b/>
        </w:rPr>
        <w:t>Continue as Guest (button only, no screen - on Continue as guest button click)</w:t>
      </w:r>
    </w:p>
    <w:p w:rsidR="00976739" w:rsidRPr="0066312B" w:rsidDel="00FB450D" w:rsidRDefault="00805833" w:rsidP="006F7141">
      <w:pPr>
        <w:numPr>
          <w:ilvl w:val="3"/>
          <w:numId w:val="24"/>
        </w:numPr>
        <w:spacing w:line="360" w:lineRule="auto"/>
        <w:contextualSpacing/>
        <w:rPr>
          <w:del w:id="16" w:author="Jun" w:date="2017-11-24T14:29:00Z"/>
        </w:rPr>
      </w:pPr>
      <w:del w:id="17" w:author="Jun" w:date="2017-11-24T14:29:00Z">
        <w:r w:rsidRPr="0066312B" w:rsidDel="00FB450D">
          <w:delText>Calls login() on a dummy user that does not have high score saving permission.</w:delText>
        </w:r>
      </w:del>
    </w:p>
    <w:p w:rsidR="00976739" w:rsidRPr="0066312B" w:rsidRDefault="00805833" w:rsidP="006F7141">
      <w:pPr>
        <w:numPr>
          <w:ilvl w:val="3"/>
          <w:numId w:val="24"/>
        </w:numPr>
        <w:spacing w:line="360" w:lineRule="auto"/>
        <w:contextualSpacing/>
      </w:pPr>
      <w:r w:rsidRPr="0066312B">
        <w:t xml:space="preserve">Redirects player to </w:t>
      </w:r>
      <w:del w:id="18" w:author="Jun" w:date="2017-11-24T14:30:00Z">
        <w:r w:rsidRPr="0066312B" w:rsidDel="00FB450D">
          <w:delText>LEVEL</w:delText>
        </w:r>
      </w:del>
      <w:ins w:id="19" w:author="Jun" w:date="2017-11-24T14:30:00Z">
        <w:r w:rsidR="00FB450D">
          <w:t>LEVEL SELECT with 2P game disabled</w:t>
        </w:r>
      </w:ins>
      <w:r w:rsidRPr="0066312B">
        <w:t>.</w:t>
      </w:r>
    </w:p>
    <w:p w:rsidR="00976739" w:rsidRDefault="00805833" w:rsidP="006F7141">
      <w:pPr>
        <w:numPr>
          <w:ilvl w:val="2"/>
          <w:numId w:val="24"/>
        </w:numPr>
        <w:spacing w:line="360" w:lineRule="auto"/>
        <w:contextualSpacing/>
        <w:rPr>
          <w:b/>
        </w:rPr>
      </w:pPr>
      <w:del w:id="20" w:author="Jun" w:date="2017-11-24T14:30:00Z">
        <w:r w:rsidDel="003E2540">
          <w:rPr>
            <w:b/>
          </w:rPr>
          <w:delText>Display Highscores screen (on Display highscores button click)</w:delText>
        </w:r>
      </w:del>
      <w:ins w:id="21" w:author="Jun" w:date="2017-11-24T14:30:00Z">
        <w:r w:rsidR="003E2540">
          <w:rPr>
            <w:b/>
          </w:rPr>
          <w:t>Quit game button</w:t>
        </w:r>
      </w:ins>
    </w:p>
    <w:p w:rsidR="00976739" w:rsidRPr="0066312B" w:rsidDel="003E2540" w:rsidRDefault="00805833" w:rsidP="006F7141">
      <w:pPr>
        <w:numPr>
          <w:ilvl w:val="3"/>
          <w:numId w:val="24"/>
        </w:numPr>
        <w:spacing w:line="360" w:lineRule="auto"/>
        <w:contextualSpacing/>
        <w:rPr>
          <w:del w:id="22" w:author="Jun" w:date="2017-11-24T14:30:00Z"/>
        </w:rPr>
      </w:pPr>
      <w:del w:id="23" w:author="Jun" w:date="2017-11-24T14:30:00Z">
        <w:r w:rsidRPr="0066312B" w:rsidDel="003E2540">
          <w:delText xml:space="preserve">Calls getHighScore(), which queries the server and returns the list of highscores. </w:delText>
        </w:r>
      </w:del>
    </w:p>
    <w:p w:rsidR="00976739" w:rsidRPr="0066312B" w:rsidDel="003E2540" w:rsidRDefault="00805833" w:rsidP="006F7141">
      <w:pPr>
        <w:numPr>
          <w:ilvl w:val="3"/>
          <w:numId w:val="24"/>
        </w:numPr>
        <w:spacing w:line="360" w:lineRule="auto"/>
        <w:contextualSpacing/>
        <w:rPr>
          <w:del w:id="24" w:author="Jun" w:date="2017-11-24T14:30:00Z"/>
        </w:rPr>
      </w:pPr>
      <w:del w:id="25" w:author="Jun" w:date="2017-11-24T14:30:00Z">
        <w:r w:rsidRPr="0066312B" w:rsidDel="003E2540">
          <w:delText>Has back button, which redirects to START screen.</w:delText>
        </w:r>
      </w:del>
    </w:p>
    <w:p w:rsidR="00976739" w:rsidRPr="0066312B" w:rsidRDefault="00805833" w:rsidP="006F7141">
      <w:pPr>
        <w:numPr>
          <w:ilvl w:val="3"/>
          <w:numId w:val="24"/>
        </w:numPr>
        <w:spacing w:line="360" w:lineRule="auto"/>
        <w:contextualSpacing/>
      </w:pPr>
      <w:del w:id="26" w:author="Jun" w:date="2017-11-24T14:30:00Z">
        <w:r w:rsidRPr="0066312B" w:rsidDel="003E2540">
          <w:delText>Further explained in the data section below.</w:delText>
        </w:r>
      </w:del>
      <w:ins w:id="27" w:author="Jun" w:date="2017-11-24T14:30:00Z">
        <w:r w:rsidR="003E2540">
          <w:t>Exits the application.</w:t>
        </w:r>
      </w:ins>
    </w:p>
    <w:p w:rsidR="00976739" w:rsidRDefault="00805833" w:rsidP="006F7141">
      <w:pPr>
        <w:numPr>
          <w:ilvl w:val="1"/>
          <w:numId w:val="24"/>
        </w:numPr>
        <w:spacing w:line="360" w:lineRule="auto"/>
        <w:contextualSpacing/>
        <w:rPr>
          <w:b/>
        </w:rPr>
      </w:pPr>
      <w:r>
        <w:rPr>
          <w:rFonts w:ascii="Arial Unicode MS" w:eastAsia="Arial Unicode MS" w:hAnsi="Arial Unicode MS" w:cs="Arial Unicode MS"/>
          <w:b/>
        </w:rPr>
        <w:t>LEVEL</w:t>
      </w:r>
      <w:ins w:id="28" w:author="Jun" w:date="2017-11-24T14:30:00Z">
        <w:r w:rsidR="001F0D02">
          <w:rPr>
            <w:rFonts w:ascii="Arial Unicode MS" w:eastAsia="Arial Unicode MS" w:hAnsi="Arial Unicode MS" w:cs="Arial Unicode MS"/>
            <w:b/>
          </w:rPr>
          <w:t xml:space="preserve"> SELECT</w:t>
        </w:r>
      </w:ins>
      <w:r>
        <w:rPr>
          <w:rFonts w:ascii="Arial Unicode MS" w:eastAsia="Arial Unicode MS" w:hAnsi="Arial Unicode MS" w:cs="Arial Unicode MS"/>
          <w:b/>
        </w:rPr>
        <w:t xml:space="preserve"> →</w:t>
      </w:r>
    </w:p>
    <w:p w:rsidR="00976739" w:rsidRPr="0066312B" w:rsidRDefault="00805833" w:rsidP="006F7141">
      <w:pPr>
        <w:numPr>
          <w:ilvl w:val="2"/>
          <w:numId w:val="24"/>
        </w:numPr>
        <w:spacing w:line="360" w:lineRule="auto"/>
        <w:contextualSpacing/>
      </w:pPr>
      <w:del w:id="29" w:author="Jun" w:date="2017-11-24T14:30:00Z">
        <w:r w:rsidRPr="0066312B" w:rsidDel="001F0D02">
          <w:delText>setUp() will prepare all source media for the LEVEL and display it on the screen. Player movement is locked while this is running.</w:delText>
        </w:r>
      </w:del>
      <w:ins w:id="30" w:author="Jun" w:date="2017-11-24T14:30:00Z">
        <w:r w:rsidR="001F0D02">
          <w:t>Player will be able to start a 1P or 2P game (if logged in only).</w:t>
        </w:r>
      </w:ins>
    </w:p>
    <w:p w:rsidR="00976739" w:rsidRPr="0066312B" w:rsidRDefault="00805833" w:rsidP="006F7141">
      <w:pPr>
        <w:numPr>
          <w:ilvl w:val="2"/>
          <w:numId w:val="24"/>
        </w:numPr>
        <w:spacing w:line="360" w:lineRule="auto"/>
        <w:contextualSpacing/>
      </w:pPr>
      <w:del w:id="31" w:author="Jun" w:date="2017-11-24T14:31:00Z">
        <w:r w:rsidRPr="0066312B" w:rsidDel="001F0D02">
          <w:delText>start() will unlock player character movement as well as start the BOSS AI.</w:delText>
        </w:r>
      </w:del>
      <w:ins w:id="32" w:author="Jun" w:date="2017-11-24T14:31:00Z">
        <w:r w:rsidR="001F0D02">
          <w:t xml:space="preserve">Starting the game will transition the application to the </w:t>
        </w:r>
        <w:proofErr w:type="spellStart"/>
        <w:r w:rsidR="001F0D02">
          <w:t>OnePGame</w:t>
        </w:r>
        <w:proofErr w:type="spellEnd"/>
        <w:r w:rsidR="001F0D02">
          <w:t xml:space="preserve"> or </w:t>
        </w:r>
        <w:proofErr w:type="spellStart"/>
        <w:r w:rsidR="001F0D02">
          <w:t>TwoPGame</w:t>
        </w:r>
        <w:proofErr w:type="spellEnd"/>
        <w:r w:rsidR="001F0D02">
          <w:t>, depending if 1P or 2P was selected.</w:t>
        </w:r>
      </w:ins>
    </w:p>
    <w:p w:rsidR="00976739" w:rsidRPr="0066312B" w:rsidDel="001F0D02" w:rsidRDefault="00805833" w:rsidP="006F7141">
      <w:pPr>
        <w:numPr>
          <w:ilvl w:val="2"/>
          <w:numId w:val="24"/>
        </w:numPr>
        <w:spacing w:line="360" w:lineRule="auto"/>
        <w:contextualSpacing/>
        <w:rPr>
          <w:del w:id="33" w:author="Jun" w:date="2017-11-24T14:31:00Z"/>
        </w:rPr>
      </w:pPr>
      <w:del w:id="34" w:author="Jun" w:date="2017-11-24T14:31:00Z">
        <w:r w:rsidRPr="0066312B" w:rsidDel="001F0D02">
          <w:delText>there will be a slot called gameOver listening for one of two events:</w:delText>
        </w:r>
      </w:del>
    </w:p>
    <w:p w:rsidR="00976739" w:rsidRPr="0066312B" w:rsidDel="001F0D02" w:rsidRDefault="00805833" w:rsidP="006F7141">
      <w:pPr>
        <w:numPr>
          <w:ilvl w:val="3"/>
          <w:numId w:val="24"/>
        </w:numPr>
        <w:spacing w:line="360" w:lineRule="auto"/>
        <w:contextualSpacing/>
        <w:rPr>
          <w:del w:id="35" w:author="Jun" w:date="2017-11-24T14:31:00Z"/>
        </w:rPr>
      </w:pPr>
      <w:del w:id="36" w:author="Jun" w:date="2017-11-24T14:31:00Z">
        <w:r w:rsidRPr="0066312B" w:rsidDel="001F0D02">
          <w:delText>BOSS dies, in which case we run computeScore() and redirect to VICTORY. computeScore() computes the player’s score as a function of time spent and damage taken.</w:delText>
        </w:r>
      </w:del>
    </w:p>
    <w:p w:rsidR="00976739" w:rsidRPr="0066312B" w:rsidDel="001F0D02" w:rsidRDefault="00805833" w:rsidP="006F7141">
      <w:pPr>
        <w:numPr>
          <w:ilvl w:val="3"/>
          <w:numId w:val="24"/>
        </w:numPr>
        <w:spacing w:line="360" w:lineRule="auto"/>
        <w:contextualSpacing/>
        <w:rPr>
          <w:del w:id="37" w:author="Jun" w:date="2017-11-24T14:31:00Z"/>
        </w:rPr>
      </w:pPr>
      <w:del w:id="38" w:author="Jun" w:date="2017-11-24T14:31:00Z">
        <w:r w:rsidRPr="0066312B" w:rsidDel="001F0D02">
          <w:delText>Player dies, in which case we redirect to GAME OVER</w:delText>
        </w:r>
      </w:del>
    </w:p>
    <w:p w:rsidR="00F31CC9" w:rsidRPr="0066312B" w:rsidRDefault="00805833" w:rsidP="00F31CC9">
      <w:pPr>
        <w:numPr>
          <w:ilvl w:val="3"/>
          <w:numId w:val="24"/>
        </w:numPr>
        <w:spacing w:line="360" w:lineRule="auto"/>
        <w:contextualSpacing/>
        <w:rPr>
          <w:ins w:id="39" w:author="Jun" w:date="2017-11-24T14:42:00Z"/>
        </w:rPr>
      </w:pPr>
      <w:del w:id="40" w:author="Jun" w:date="2017-11-24T14:31:00Z">
        <w:r w:rsidRPr="0066312B" w:rsidDel="001F0D02">
          <w:delText>there will be a thread that keeps track of the time the player has been on this LEVEL for.</w:delText>
        </w:r>
      </w:del>
      <w:ins w:id="41" w:author="Jun" w:date="2017-11-24T14:31:00Z">
        <w:r w:rsidR="001F0D02">
          <w:t xml:space="preserve">In the case of 2P game, new </w:t>
        </w:r>
        <w:proofErr w:type="spellStart"/>
        <w:r w:rsidR="001F0D02">
          <w:t>ServerThreads</w:t>
        </w:r>
        <w:proofErr w:type="spellEnd"/>
        <w:r w:rsidR="001F0D02">
          <w:t xml:space="preserve"> will be started to listen for player input and broadcast server </w:t>
        </w:r>
      </w:ins>
      <w:ins w:id="42" w:author="Jun" w:date="2017-11-24T14:32:00Z">
        <w:r w:rsidR="001F0D02">
          <w:t>responses.</w:t>
        </w:r>
      </w:ins>
      <w:ins w:id="43" w:author="Jun" w:date="2017-11-24T14:42:00Z">
        <w:r w:rsidR="00F31CC9" w:rsidRPr="00F31CC9">
          <w:t xml:space="preserve"> </w:t>
        </w:r>
      </w:ins>
    </w:p>
    <w:p w:rsidR="00F31CC9" w:rsidRDefault="00F31CC9" w:rsidP="00F31CC9">
      <w:pPr>
        <w:numPr>
          <w:ilvl w:val="1"/>
          <w:numId w:val="24"/>
        </w:numPr>
        <w:spacing w:line="360" w:lineRule="auto"/>
        <w:contextualSpacing/>
        <w:rPr>
          <w:ins w:id="44" w:author="Jun" w:date="2017-11-24T14:42:00Z"/>
          <w:b/>
        </w:rPr>
      </w:pPr>
      <w:ins w:id="45" w:author="Jun" w:date="2017-11-24T14:42:00Z">
        <w:r>
          <w:rPr>
            <w:rFonts w:ascii="Arial Unicode MS" w:eastAsia="Arial Unicode MS" w:hAnsi="Arial Unicode MS" w:cs="Arial Unicode MS"/>
            <w:b/>
          </w:rPr>
          <w:t>LEVEL →</w:t>
        </w:r>
      </w:ins>
    </w:p>
    <w:p w:rsidR="00F31CC9" w:rsidRPr="0066312B" w:rsidRDefault="00F31CC9" w:rsidP="00F31CC9">
      <w:pPr>
        <w:numPr>
          <w:ilvl w:val="2"/>
          <w:numId w:val="24"/>
        </w:numPr>
        <w:spacing w:line="360" w:lineRule="auto"/>
        <w:contextualSpacing/>
        <w:rPr>
          <w:ins w:id="46" w:author="Jun" w:date="2017-11-24T14:42:00Z"/>
        </w:rPr>
      </w:pPr>
      <w:ins w:id="47" w:author="Jun" w:date="2017-11-24T14:43:00Z">
        <w:r>
          <w:t>The LEVEL itself refers to the game level selected from the LEVEL SELECT screen.</w:t>
        </w:r>
      </w:ins>
    </w:p>
    <w:p w:rsidR="00F31CC9" w:rsidRPr="0066312B" w:rsidRDefault="00F31CC9" w:rsidP="00F31CC9">
      <w:pPr>
        <w:numPr>
          <w:ilvl w:val="2"/>
          <w:numId w:val="24"/>
        </w:numPr>
        <w:spacing w:line="360" w:lineRule="auto"/>
        <w:contextualSpacing/>
        <w:pPrChange w:id="48" w:author="Jun" w:date="2017-11-24T14:42:00Z">
          <w:pPr>
            <w:numPr>
              <w:ilvl w:val="2"/>
              <w:numId w:val="24"/>
            </w:numPr>
            <w:spacing w:line="360" w:lineRule="auto"/>
            <w:ind w:left="2880" w:hanging="360"/>
            <w:contextualSpacing/>
          </w:pPr>
        </w:pPrChange>
      </w:pPr>
      <w:ins w:id="49" w:author="Jun" w:date="2017-11-24T14:43:00Z">
        <w:r>
          <w:t>The player will be able to move and interact with objects as they make their way through the level. Upon beating the level, they will be shown the GAME OVER screen.</w:t>
        </w:r>
      </w:ins>
    </w:p>
    <w:p w:rsidR="00976739" w:rsidRPr="001F0D02" w:rsidDel="001F0D02" w:rsidRDefault="00805833" w:rsidP="006F7141">
      <w:pPr>
        <w:numPr>
          <w:ilvl w:val="2"/>
          <w:numId w:val="24"/>
        </w:numPr>
        <w:spacing w:line="360" w:lineRule="auto"/>
        <w:contextualSpacing/>
        <w:rPr>
          <w:del w:id="50" w:author="Jun" w:date="2017-11-24T14:32:00Z"/>
          <w:b/>
          <w:rPrChange w:id="51" w:author="Jun" w:date="2017-11-24T14:32:00Z">
            <w:rPr>
              <w:del w:id="52" w:author="Jun" w:date="2017-11-24T14:32:00Z"/>
            </w:rPr>
          </w:rPrChange>
        </w:rPr>
      </w:pPr>
      <w:del w:id="53" w:author="Jun" w:date="2017-11-24T14:32:00Z">
        <w:r w:rsidRPr="001F0D02" w:rsidDel="001F0D02">
          <w:rPr>
            <w:b/>
            <w:rPrChange w:id="54" w:author="Jun" w:date="2017-11-24T14:32:00Z">
              <w:rPr/>
            </w:rPrChange>
          </w:rPr>
          <w:delText>More level details in section 1b below.</w:delText>
        </w:r>
      </w:del>
    </w:p>
    <w:p w:rsidR="00976739" w:rsidDel="000812E5" w:rsidRDefault="00805833" w:rsidP="000812E5">
      <w:pPr>
        <w:numPr>
          <w:ilvl w:val="1"/>
          <w:numId w:val="24"/>
        </w:numPr>
        <w:spacing w:line="360" w:lineRule="auto"/>
        <w:contextualSpacing/>
        <w:rPr>
          <w:del w:id="55" w:author="Jun" w:date="2017-11-24T14:43:00Z"/>
          <w:b/>
        </w:rPr>
        <w:pPrChange w:id="56" w:author="Jun" w:date="2017-11-24T14:43:00Z">
          <w:pPr>
            <w:numPr>
              <w:ilvl w:val="1"/>
              <w:numId w:val="24"/>
            </w:numPr>
            <w:spacing w:line="360" w:lineRule="auto"/>
            <w:ind w:left="2160" w:hanging="360"/>
            <w:contextualSpacing/>
          </w:pPr>
        </w:pPrChange>
      </w:pPr>
      <w:del w:id="57" w:author="Jun" w:date="2017-11-24T14:32:00Z">
        <w:r w:rsidRPr="001F0D02" w:rsidDel="001F0D02">
          <w:rPr>
            <w:rFonts w:ascii="Arial Unicode MS" w:eastAsia="Arial Unicode MS" w:hAnsi="Arial Unicode MS" w:cs="Arial Unicode MS"/>
            <w:b/>
            <w:rPrChange w:id="58" w:author="Jun" w:date="2017-11-24T14:32:00Z">
              <w:rPr>
                <w:rFonts w:ascii="Arial Unicode MS" w:eastAsia="Arial Unicode MS" w:hAnsi="Arial Unicode MS" w:cs="Arial Unicode MS"/>
                <w:b/>
              </w:rPr>
            </w:rPrChange>
          </w:rPr>
          <w:delText>VICTORY</w:delText>
        </w:r>
      </w:del>
      <w:ins w:id="59" w:author="Jun" w:date="2017-11-24T14:32:00Z">
        <w:r w:rsidR="001F0D02">
          <w:rPr>
            <w:b/>
          </w:rPr>
          <w:t>GAME OVER</w:t>
        </w:r>
      </w:ins>
      <w:r>
        <w:rPr>
          <w:rFonts w:ascii="Arial Unicode MS" w:eastAsia="Arial Unicode MS" w:hAnsi="Arial Unicode MS" w:cs="Arial Unicode MS"/>
          <w:b/>
        </w:rPr>
        <w:t xml:space="preserve"> → </w:t>
      </w:r>
    </w:p>
    <w:p w:rsidR="00976739" w:rsidRPr="0066312B" w:rsidRDefault="00805833" w:rsidP="000812E5">
      <w:pPr>
        <w:numPr>
          <w:ilvl w:val="1"/>
          <w:numId w:val="24"/>
        </w:numPr>
        <w:spacing w:line="360" w:lineRule="auto"/>
        <w:contextualSpacing/>
        <w:pPrChange w:id="60" w:author="Jun" w:date="2017-11-24T14:43:00Z">
          <w:pPr>
            <w:numPr>
              <w:ilvl w:val="2"/>
              <w:numId w:val="24"/>
            </w:numPr>
            <w:spacing w:line="360" w:lineRule="auto"/>
            <w:ind w:left="2880" w:hanging="360"/>
            <w:contextualSpacing/>
          </w:pPr>
        </w:pPrChange>
      </w:pPr>
      <w:del w:id="61" w:author="Jun" w:date="2017-11-24T14:43:00Z">
        <w:r w:rsidRPr="0066312B" w:rsidDel="000812E5">
          <w:delText>Displays text (see GUI below)</w:delText>
        </w:r>
      </w:del>
    </w:p>
    <w:p w:rsidR="00976739" w:rsidRPr="0066312B" w:rsidDel="001F0D02" w:rsidRDefault="00805833" w:rsidP="006F7141">
      <w:pPr>
        <w:numPr>
          <w:ilvl w:val="2"/>
          <w:numId w:val="24"/>
        </w:numPr>
        <w:spacing w:line="360" w:lineRule="auto"/>
        <w:contextualSpacing/>
        <w:rPr>
          <w:del w:id="62" w:author="Jun" w:date="2017-11-24T14:32:00Z"/>
        </w:rPr>
      </w:pPr>
      <w:del w:id="63" w:author="Jun" w:date="2017-11-24T14:32:00Z">
        <w:r w:rsidRPr="0066312B" w:rsidDel="001F0D02">
          <w:delText>checkHighscore() function which calls getHighScore() on the server and checks if the score returned by computeScore() above is a new highscore. If so, call addNewHighScore(int) on the server.</w:delText>
        </w:r>
      </w:del>
    </w:p>
    <w:p w:rsidR="00976739" w:rsidRPr="0066312B" w:rsidDel="001F0D02" w:rsidRDefault="00805833" w:rsidP="006F7141">
      <w:pPr>
        <w:numPr>
          <w:ilvl w:val="2"/>
          <w:numId w:val="24"/>
        </w:numPr>
        <w:spacing w:line="360" w:lineRule="auto"/>
        <w:contextualSpacing/>
        <w:rPr>
          <w:del w:id="64" w:author="Jun" w:date="2017-11-24T14:32:00Z"/>
        </w:rPr>
      </w:pPr>
      <w:del w:id="65" w:author="Jun" w:date="2017-11-24T14:32:00Z">
        <w:r w:rsidRPr="0066312B" w:rsidDel="001F0D02">
          <w:delText>displayScore() function will display the score returned by computeScore() on the screen.</w:delText>
        </w:r>
      </w:del>
    </w:p>
    <w:p w:rsidR="00976739" w:rsidRPr="001F0D02" w:rsidDel="001F0D02" w:rsidRDefault="00805833" w:rsidP="001F0D02">
      <w:pPr>
        <w:numPr>
          <w:ilvl w:val="2"/>
          <w:numId w:val="24"/>
        </w:numPr>
        <w:spacing w:line="360" w:lineRule="auto"/>
        <w:contextualSpacing/>
        <w:rPr>
          <w:del w:id="66" w:author="Jun" w:date="2017-11-24T14:32:00Z"/>
          <w:rPrChange w:id="67" w:author="Jun" w:date="2017-11-24T14:32:00Z">
            <w:rPr>
              <w:del w:id="68" w:author="Jun" w:date="2017-11-24T14:32:00Z"/>
              <w:rFonts w:ascii="Arial Unicode MS" w:eastAsia="Arial Unicode MS" w:hAnsi="Arial Unicode MS" w:cs="Arial Unicode MS"/>
              <w:b/>
            </w:rPr>
          </w:rPrChange>
        </w:rPr>
        <w:pPrChange w:id="69" w:author="Jun" w:date="2017-11-24T14:32:00Z">
          <w:pPr>
            <w:spacing w:line="360" w:lineRule="auto"/>
          </w:pPr>
        </w:pPrChange>
      </w:pPr>
      <w:del w:id="70" w:author="Jun" w:date="2017-11-24T14:32:00Z">
        <w:r w:rsidRPr="0066312B" w:rsidDel="001F0D02">
          <w:delText>displayHighscores() will display the top 10 scores returned by getHighScore().</w:delText>
        </w:r>
      </w:del>
      <w:ins w:id="71" w:author="Jun" w:date="2017-11-24T14:32:00Z">
        <w:r w:rsidR="001F0D02">
          <w:t>Upon beating the game, the GAME OVER screen will display with a small animation and the text “Game Over”.</w:t>
        </w:r>
      </w:ins>
    </w:p>
    <w:p w:rsidR="00976739" w:rsidRPr="001F0D02" w:rsidDel="001F0D02" w:rsidRDefault="00805833" w:rsidP="001F0D02">
      <w:pPr>
        <w:numPr>
          <w:ilvl w:val="2"/>
          <w:numId w:val="24"/>
        </w:numPr>
        <w:spacing w:line="360" w:lineRule="auto"/>
        <w:contextualSpacing/>
        <w:rPr>
          <w:del w:id="72" w:author="Jun" w:date="2017-11-24T14:32:00Z"/>
          <w:b/>
          <w:rPrChange w:id="73" w:author="Jun" w:date="2017-11-24T14:32:00Z">
            <w:rPr>
              <w:del w:id="74" w:author="Jun" w:date="2017-11-24T14:32:00Z"/>
              <w:b/>
            </w:rPr>
          </w:rPrChange>
        </w:rPr>
        <w:pPrChange w:id="75" w:author="Jun" w:date="2017-11-24T14:32:00Z">
          <w:pPr>
            <w:numPr>
              <w:ilvl w:val="1"/>
              <w:numId w:val="24"/>
            </w:numPr>
            <w:spacing w:line="360" w:lineRule="auto"/>
            <w:ind w:left="2160" w:hanging="360"/>
            <w:contextualSpacing/>
          </w:pPr>
        </w:pPrChange>
      </w:pPr>
      <w:del w:id="76" w:author="Jun" w:date="2017-11-24T14:32:00Z">
        <w:r w:rsidRPr="001F0D02" w:rsidDel="001F0D02">
          <w:rPr>
            <w:rFonts w:ascii="Arial Unicode MS" w:eastAsia="Arial Unicode MS" w:hAnsi="Arial Unicode MS" w:cs="Arial Unicode MS"/>
            <w:b/>
            <w:rPrChange w:id="77" w:author="Jun" w:date="2017-11-24T14:32:00Z">
              <w:rPr>
                <w:rFonts w:ascii="Arial Unicode MS" w:eastAsia="Arial Unicode MS" w:hAnsi="Arial Unicode MS" w:cs="Arial Unicode MS"/>
                <w:b/>
              </w:rPr>
            </w:rPrChange>
          </w:rPr>
          <w:delText>GAME OVER →</w:delText>
        </w:r>
      </w:del>
    </w:p>
    <w:p w:rsidR="00976739" w:rsidRPr="0066312B" w:rsidDel="001F0D02" w:rsidRDefault="00805833" w:rsidP="006F7141">
      <w:pPr>
        <w:numPr>
          <w:ilvl w:val="2"/>
          <w:numId w:val="24"/>
        </w:numPr>
        <w:spacing w:line="360" w:lineRule="auto"/>
        <w:contextualSpacing/>
        <w:rPr>
          <w:del w:id="78" w:author="Jun" w:date="2017-11-24T14:32:00Z"/>
        </w:rPr>
      </w:pPr>
      <w:del w:id="79" w:author="Jun" w:date="2017-11-24T14:32:00Z">
        <w:r w:rsidRPr="0066312B" w:rsidDel="001F0D02">
          <w:delText>Displays text (see GUI below)</w:delText>
        </w:r>
      </w:del>
    </w:p>
    <w:p w:rsidR="00976739" w:rsidRPr="0066312B" w:rsidDel="001F0D02" w:rsidRDefault="00805833" w:rsidP="006F7141">
      <w:pPr>
        <w:numPr>
          <w:ilvl w:val="2"/>
          <w:numId w:val="24"/>
        </w:numPr>
        <w:spacing w:line="360" w:lineRule="auto"/>
        <w:contextualSpacing/>
        <w:rPr>
          <w:del w:id="80" w:author="Jun" w:date="2017-11-24T14:32:00Z"/>
        </w:rPr>
      </w:pPr>
      <w:del w:id="81" w:author="Jun" w:date="2017-11-24T14:32:00Z">
        <w:r w:rsidRPr="0066312B" w:rsidDel="001F0D02">
          <w:delText>Redirects to START screen.</w:delText>
        </w:r>
      </w:del>
    </w:p>
    <w:p w:rsidR="00976739" w:rsidRDefault="00976739" w:rsidP="001F0D02">
      <w:pPr>
        <w:numPr>
          <w:ilvl w:val="2"/>
          <w:numId w:val="24"/>
        </w:numPr>
        <w:spacing w:line="360" w:lineRule="auto"/>
        <w:contextualSpacing/>
        <w:rPr>
          <w:b/>
        </w:rPr>
        <w:pPrChange w:id="82" w:author="Jun" w:date="2017-11-24T14:32:00Z">
          <w:pPr>
            <w:spacing w:line="360" w:lineRule="auto"/>
          </w:pPr>
        </w:pPrChange>
      </w:pPr>
    </w:p>
    <w:p w:rsidR="00976739" w:rsidRDefault="00805833" w:rsidP="006F7141">
      <w:pPr>
        <w:spacing w:line="360" w:lineRule="auto"/>
        <w:rPr>
          <w:b/>
        </w:rPr>
      </w:pPr>
      <w:r>
        <w:rPr>
          <w:b/>
        </w:rPr>
        <w:tab/>
        <w:t xml:space="preserve">1b: </w:t>
      </w:r>
      <w:del w:id="83" w:author="Jun" w:date="2017-11-24T14:33:00Z">
        <w:r w:rsidDel="001F0D02">
          <w:rPr>
            <w:b/>
          </w:rPr>
          <w:delText>LEVEL specifics</w:delText>
        </w:r>
      </w:del>
      <w:ins w:id="84" w:author="Jun" w:date="2017-11-24T14:33:00Z">
        <w:r w:rsidR="001F0D02">
          <w:rPr>
            <w:b/>
          </w:rPr>
          <w:t>Game State Management</w:t>
        </w:r>
      </w:ins>
    </w:p>
    <w:p w:rsidR="001F0D02" w:rsidRDefault="001F0D02" w:rsidP="001F0D02">
      <w:pPr>
        <w:numPr>
          <w:ilvl w:val="2"/>
          <w:numId w:val="24"/>
        </w:numPr>
        <w:spacing w:line="360" w:lineRule="auto"/>
        <w:contextualSpacing/>
        <w:rPr>
          <w:ins w:id="85" w:author="Jun" w:date="2017-11-24T14:36:00Z"/>
        </w:rPr>
      </w:pPr>
      <w:ins w:id="86" w:author="Jun" w:date="2017-11-24T14:33:00Z">
        <w:r w:rsidRPr="001F0D02">
          <w:rPr>
            <w:rPrChange w:id="87" w:author="Jun" w:date="2017-11-24T14:33:00Z">
              <w:rPr>
                <w:b/>
              </w:rPr>
            </w:rPrChange>
          </w:rPr>
          <w:lastRenderedPageBreak/>
          <w:t xml:space="preserve">The game </w:t>
        </w:r>
        <w:r>
          <w:t>will transition between menu, display, level, etc. states (that is, any state of the applica</w:t>
        </w:r>
      </w:ins>
      <w:ins w:id="88" w:author="Jun" w:date="2017-11-24T14:34:00Z">
        <w:r>
          <w:t xml:space="preserve">tion which has different functionality from any other) by accessing </w:t>
        </w:r>
        <w:proofErr w:type="spellStart"/>
        <w:r>
          <w:t>GameStates</w:t>
        </w:r>
        <w:proofErr w:type="spellEnd"/>
        <w:r>
          <w:t xml:space="preserve"> from a vector in the </w:t>
        </w:r>
        <w:proofErr w:type="spellStart"/>
        <w:r>
          <w:t>StateManager</w:t>
        </w:r>
        <w:proofErr w:type="spellEnd"/>
        <w:r>
          <w:t xml:space="preserve">. The </w:t>
        </w:r>
        <w:proofErr w:type="spellStart"/>
        <w:r>
          <w:t>StateManager</w:t>
        </w:r>
        <w:proofErr w:type="spellEnd"/>
        <w:r>
          <w:t xml:space="preserve"> will act as a manager for all states </w:t>
        </w:r>
      </w:ins>
      <w:ins w:id="89" w:author="Jun" w:date="2017-11-24T14:35:00Z">
        <w:r>
          <w:t>–</w:t>
        </w:r>
      </w:ins>
      <w:ins w:id="90" w:author="Jun" w:date="2017-11-24T14:34:00Z">
        <w:r>
          <w:t xml:space="preserve"> </w:t>
        </w:r>
      </w:ins>
      <w:ins w:id="91" w:author="Jun" w:date="2017-11-24T14:37:00Z">
        <w:r w:rsidR="00A42543">
          <w:t>that is</w:t>
        </w:r>
      </w:ins>
      <w:ins w:id="92" w:author="Jun" w:date="2017-11-24T14:34:00Z">
        <w:r>
          <w:t>,</w:t>
        </w:r>
      </w:ins>
      <w:ins w:id="93" w:author="Jun" w:date="2017-11-24T14:35:00Z">
        <w:r>
          <w:t xml:space="preserve"> all functions in any state of the game are called through the manager. For instance, if we wish to draw the current frames of a certain </w:t>
        </w:r>
        <w:proofErr w:type="spellStart"/>
        <w:r>
          <w:t>GameState</w:t>
        </w:r>
        <w:proofErr w:type="spellEnd"/>
        <w:r>
          <w:t xml:space="preserve">, we will </w:t>
        </w:r>
        <w:proofErr w:type="gramStart"/>
        <w:r>
          <w:t>actually instruct</w:t>
        </w:r>
        <w:proofErr w:type="gramEnd"/>
        <w:r>
          <w:t xml:space="preserve"> the </w:t>
        </w:r>
        <w:proofErr w:type="spellStart"/>
        <w:r>
          <w:t>StateManager</w:t>
        </w:r>
        <w:proofErr w:type="spellEnd"/>
        <w:r>
          <w:t xml:space="preserve"> to </w:t>
        </w:r>
      </w:ins>
      <w:ins w:id="94" w:author="Jun" w:date="2017-11-24T14:36:00Z">
        <w:r>
          <w:t xml:space="preserve">call the desired function on the current state (which it will keep track of as an integer index of the </w:t>
        </w:r>
        <w:proofErr w:type="spellStart"/>
        <w:r>
          <w:t>GameState</w:t>
        </w:r>
        <w:proofErr w:type="spellEnd"/>
        <w:r>
          <w:t xml:space="preserve"> vector). </w:t>
        </w:r>
      </w:ins>
    </w:p>
    <w:p w:rsidR="00A42543" w:rsidRDefault="00A42543" w:rsidP="001F0D02">
      <w:pPr>
        <w:numPr>
          <w:ilvl w:val="2"/>
          <w:numId w:val="24"/>
        </w:numPr>
        <w:spacing w:line="360" w:lineRule="auto"/>
        <w:contextualSpacing/>
        <w:rPr>
          <w:ins w:id="95" w:author="Jun" w:date="2017-11-24T14:36:00Z"/>
        </w:rPr>
      </w:pPr>
      <w:ins w:id="96" w:author="Jun" w:date="2017-11-24T14:36:00Z">
        <w:r>
          <w:t xml:space="preserve">There will be a </w:t>
        </w:r>
        <w:proofErr w:type="spellStart"/>
        <w:r>
          <w:t>GameWindow</w:t>
        </w:r>
        <w:proofErr w:type="spellEnd"/>
        <w:r>
          <w:t xml:space="preserve"> which will instruct the </w:t>
        </w:r>
        <w:proofErr w:type="spellStart"/>
        <w:r>
          <w:t>StateManager</w:t>
        </w:r>
        <w:proofErr w:type="spellEnd"/>
        <w:r>
          <w:t xml:space="preserve"> to update its current state every ~25 milliseconds.</w:t>
        </w:r>
      </w:ins>
    </w:p>
    <w:p w:rsidR="00A42543" w:rsidRDefault="00482789" w:rsidP="001F0D02">
      <w:pPr>
        <w:numPr>
          <w:ilvl w:val="2"/>
          <w:numId w:val="24"/>
        </w:numPr>
        <w:spacing w:line="360" w:lineRule="auto"/>
        <w:contextualSpacing/>
        <w:rPr>
          <w:ins w:id="97" w:author="Jun" w:date="2017-11-24T14:38:00Z"/>
        </w:rPr>
      </w:pPr>
      <w:proofErr w:type="spellStart"/>
      <w:ins w:id="98" w:author="Jun" w:date="2017-11-24T14:38:00Z">
        <w:r>
          <w:t>GameState</w:t>
        </w:r>
        <w:proofErr w:type="spellEnd"/>
        <w:r>
          <w:t xml:space="preserve"> will be an abstract class to facilitate simple creation of new states that extend from it during development.</w:t>
        </w:r>
      </w:ins>
    </w:p>
    <w:p w:rsidR="00482789" w:rsidRDefault="00482789" w:rsidP="001F0D02">
      <w:pPr>
        <w:numPr>
          <w:ilvl w:val="2"/>
          <w:numId w:val="24"/>
        </w:numPr>
        <w:spacing w:line="360" w:lineRule="auto"/>
        <w:contextualSpacing/>
        <w:rPr>
          <w:ins w:id="99" w:author="Jun" w:date="2017-11-24T14:39:00Z"/>
        </w:rPr>
      </w:pPr>
      <w:ins w:id="100" w:author="Jun" w:date="2017-11-24T14:39:00Z">
        <w:r>
          <w:t xml:space="preserve">These states will use </w:t>
        </w:r>
        <w:proofErr w:type="spellStart"/>
        <w:r>
          <w:t>KeyListeners</w:t>
        </w:r>
        <w:proofErr w:type="spellEnd"/>
        <w:r>
          <w:t xml:space="preserve"> to detect key input and Graphics2D to draw their output. They will also individually keep track of their Maps, assets, and Agents.</w:t>
        </w:r>
      </w:ins>
    </w:p>
    <w:p w:rsidR="00482789" w:rsidRDefault="00482789" w:rsidP="00482789">
      <w:pPr>
        <w:numPr>
          <w:ilvl w:val="3"/>
          <w:numId w:val="24"/>
        </w:numPr>
        <w:spacing w:line="360" w:lineRule="auto"/>
        <w:contextualSpacing/>
        <w:rPr>
          <w:ins w:id="101" w:author="Jun" w:date="2017-11-24T14:40:00Z"/>
        </w:rPr>
        <w:pPrChange w:id="102" w:author="Jun" w:date="2017-11-24T14:40:00Z">
          <w:pPr>
            <w:numPr>
              <w:ilvl w:val="2"/>
              <w:numId w:val="24"/>
            </w:numPr>
            <w:spacing w:line="360" w:lineRule="auto"/>
            <w:ind w:left="2880" w:hanging="360"/>
            <w:contextualSpacing/>
          </w:pPr>
        </w:pPrChange>
      </w:pPr>
      <w:ins w:id="103" w:author="Jun" w:date="2017-11-24T14:40:00Z">
        <w:r>
          <w:t xml:space="preserve">Maps are level design instructions encoded as text files. States </w:t>
        </w:r>
        <w:proofErr w:type="gramStart"/>
        <w:r>
          <w:t>are able to</w:t>
        </w:r>
        <w:proofErr w:type="gramEnd"/>
        <w:r>
          <w:t xml:space="preserve"> interpret these files and transform them into arrays of positions.</w:t>
        </w:r>
      </w:ins>
    </w:p>
    <w:p w:rsidR="00482789" w:rsidRDefault="00482789" w:rsidP="00482789">
      <w:pPr>
        <w:numPr>
          <w:ilvl w:val="3"/>
          <w:numId w:val="24"/>
        </w:numPr>
        <w:spacing w:line="360" w:lineRule="auto"/>
        <w:contextualSpacing/>
        <w:rPr>
          <w:ins w:id="104" w:author="Jun" w:date="2017-11-24T14:41:00Z"/>
        </w:rPr>
        <w:pPrChange w:id="105" w:author="Jun" w:date="2017-11-24T14:40:00Z">
          <w:pPr>
            <w:numPr>
              <w:ilvl w:val="2"/>
              <w:numId w:val="24"/>
            </w:numPr>
            <w:spacing w:line="360" w:lineRule="auto"/>
            <w:ind w:left="2880" w:hanging="360"/>
            <w:contextualSpacing/>
          </w:pPr>
        </w:pPrChange>
      </w:pPr>
      <w:ins w:id="106" w:author="Jun" w:date="2017-11-24T14:40:00Z">
        <w:r>
          <w:t xml:space="preserve">Assets like player animations and tile art will be read by States as </w:t>
        </w:r>
        <w:proofErr w:type="spellStart"/>
        <w:r>
          <w:t>BufferedImages</w:t>
        </w:r>
        <w:proofErr w:type="spellEnd"/>
        <w:r>
          <w:t xml:space="preserve"> to lessen the processing that needs to be done each frame. </w:t>
        </w:r>
      </w:ins>
    </w:p>
    <w:p w:rsidR="00976739" w:rsidDel="001F0D02" w:rsidRDefault="00482789" w:rsidP="00482789">
      <w:pPr>
        <w:numPr>
          <w:ilvl w:val="3"/>
          <w:numId w:val="24"/>
        </w:numPr>
        <w:spacing w:line="360" w:lineRule="auto"/>
        <w:contextualSpacing/>
        <w:rPr>
          <w:del w:id="107" w:author="Jun" w:date="2017-11-24T14:33:00Z"/>
        </w:rPr>
        <w:pPrChange w:id="108" w:author="Jun" w:date="2017-11-24T14:42:00Z">
          <w:pPr>
            <w:spacing w:line="360" w:lineRule="auto"/>
          </w:pPr>
        </w:pPrChange>
      </w:pPr>
      <w:ins w:id="109" w:author="Jun" w:date="2017-11-24T14:41:00Z">
        <w:r>
          <w:t xml:space="preserve">Agents are any element that could possibly move or act uniquely upon the player. Classes that will extend from Agent include the </w:t>
        </w:r>
      </w:ins>
      <w:ins w:id="110" w:author="Jun" w:date="2017-11-24T14:42:00Z">
        <w:r>
          <w:t>player character, checkpoints, NPCs, and portals.</w:t>
        </w:r>
        <w:r w:rsidRPr="001F0D02" w:rsidDel="001F0D02">
          <w:rPr>
            <w:b/>
            <w:rPrChange w:id="111" w:author="Jun" w:date="2017-11-24T14:33:00Z">
              <w:rPr>
                <w:b/>
              </w:rPr>
            </w:rPrChange>
          </w:rPr>
          <w:t xml:space="preserve"> </w:t>
        </w:r>
      </w:ins>
      <w:del w:id="112" w:author="Jun" w:date="2017-11-24T14:33:00Z">
        <w:r w:rsidR="00805833" w:rsidRPr="001F0D02" w:rsidDel="001F0D02">
          <w:rPr>
            <w:b/>
            <w:rPrChange w:id="113" w:author="Jun" w:date="2017-11-24T14:33:00Z">
              <w:rPr>
                <w:b/>
              </w:rPr>
            </w:rPrChange>
          </w:rPr>
          <w:tab/>
        </w:r>
        <w:r w:rsidR="00805833" w:rsidDel="001F0D02">
          <w:delText>Within Unity, every class that uses a C# script automatically inherits from MonoBehaviour which provides a number of functionalities from Unity that allows the object to be functional with the game. In the actual level, there will be two main classes, the player class and the boss class. Both will have a RigidBody2D. This is an element in Unity that allows the object to interact with the physics of the game. Both will also have a number of BoxCollider2D’s. These are an an object in unity that acts as a collision box or hitbox. It can push other object that intersect with it away and/or trigger a script (for example, the collider on the player’s weapon will have a script that decreases the boss’s health, which will be a private float variable.) both will contain a SpriteRenderer which is the object that displays the current sprite to the screen. They will have an Animator object which iterates through an animation and sets the current sprite to the next frame in the animation. The animations are controlled through a Controller object, which chooses what animation to trigger and when.</w:delText>
        </w:r>
      </w:del>
    </w:p>
    <w:p w:rsidR="00976739" w:rsidDel="001F0D02" w:rsidRDefault="00976739" w:rsidP="00482789">
      <w:pPr>
        <w:numPr>
          <w:ilvl w:val="3"/>
          <w:numId w:val="24"/>
        </w:numPr>
        <w:spacing w:line="360" w:lineRule="auto"/>
        <w:contextualSpacing/>
        <w:rPr>
          <w:del w:id="114" w:author="Jun" w:date="2017-11-24T14:33:00Z"/>
        </w:rPr>
        <w:pPrChange w:id="115" w:author="Jun" w:date="2017-11-24T14:42:00Z">
          <w:pPr>
            <w:spacing w:line="360" w:lineRule="auto"/>
          </w:pPr>
        </w:pPrChange>
      </w:pPr>
    </w:p>
    <w:p w:rsidR="00976739" w:rsidRDefault="00805833" w:rsidP="00482789">
      <w:pPr>
        <w:numPr>
          <w:ilvl w:val="3"/>
          <w:numId w:val="24"/>
        </w:numPr>
        <w:spacing w:line="360" w:lineRule="auto"/>
        <w:contextualSpacing/>
        <w:rPr>
          <w:b/>
        </w:rPr>
        <w:pPrChange w:id="116" w:author="Jun" w:date="2017-11-24T14:42:00Z">
          <w:pPr>
            <w:spacing w:line="360" w:lineRule="auto"/>
            <w:ind w:firstLine="720"/>
          </w:pPr>
        </w:pPrChange>
      </w:pPr>
      <w:del w:id="117" w:author="Jun" w:date="2017-11-24T14:33:00Z">
        <w:r w:rsidDel="001F0D02">
          <w:delText>Other than the boss and the player, there will also be a main camera object. It will contain the Unity Camera object. Along with these will have the background which will simply have a sprite renderer and a float mParallax which will be used to calculate how the camera positions that object with parallax scrolling to add depth to the game. There will also be a bridge object that has a sprite renderer and a float mParallax. It will also have a BoxCollider2D so that the player is able to stand on the bridge.</w:delText>
        </w:r>
      </w:del>
    </w:p>
    <w:p w:rsidR="00976739" w:rsidRDefault="00805833" w:rsidP="006F7141">
      <w:pPr>
        <w:spacing w:line="360" w:lineRule="auto"/>
        <w:rPr>
          <w:b/>
        </w:rPr>
      </w:pPr>
      <w:r>
        <w:rPr>
          <w:b/>
        </w:rPr>
        <w:tab/>
      </w:r>
      <w:r>
        <w:rPr>
          <w:b/>
        </w:rPr>
        <w:tab/>
      </w:r>
    </w:p>
    <w:p w:rsidR="00976739" w:rsidRDefault="00805833" w:rsidP="006F7141">
      <w:pPr>
        <w:spacing w:line="360" w:lineRule="auto"/>
        <w:rPr>
          <w:sz w:val="36"/>
          <w:szCs w:val="36"/>
          <w:u w:val="single"/>
        </w:rPr>
      </w:pPr>
      <w:r>
        <w:rPr>
          <w:b/>
          <w:sz w:val="36"/>
          <w:szCs w:val="36"/>
          <w:u w:val="single"/>
        </w:rPr>
        <w:t xml:space="preserve">Section 2: </w:t>
      </w:r>
      <w:r w:rsidR="006B19B7">
        <w:rPr>
          <w:b/>
          <w:sz w:val="36"/>
          <w:szCs w:val="36"/>
          <w:u w:val="single"/>
        </w:rPr>
        <w:t>Hardware / Software Requirements</w:t>
      </w:r>
    </w:p>
    <w:p w:rsidR="00976739" w:rsidRDefault="00805833" w:rsidP="00CD37A3">
      <w:pPr>
        <w:spacing w:line="360" w:lineRule="auto"/>
        <w:ind w:firstLine="720"/>
        <w:rPr>
          <w:b/>
        </w:rPr>
      </w:pPr>
      <w:r>
        <w:rPr>
          <w:b/>
        </w:rPr>
        <w:t>2a: Programs / Tools</w:t>
      </w:r>
    </w:p>
    <w:p w:rsidR="00976739" w:rsidRPr="001546C2" w:rsidRDefault="00805833" w:rsidP="006F7141">
      <w:pPr>
        <w:numPr>
          <w:ilvl w:val="0"/>
          <w:numId w:val="2"/>
        </w:numPr>
        <w:spacing w:line="360" w:lineRule="auto"/>
        <w:contextualSpacing/>
      </w:pPr>
      <w:del w:id="118" w:author="Jun" w:date="2017-11-24T14:44:00Z">
        <w:r w:rsidRPr="001546C2" w:rsidDel="000812E5">
          <w:delText>The majority of actual application design will be done in Unity.</w:delText>
        </w:r>
      </w:del>
      <w:ins w:id="119" w:author="Jun" w:date="2017-11-24T14:44:00Z">
        <w:r w:rsidR="000812E5">
          <w:t>Game logic will be written in Java and drawn with Java Swing.</w:t>
        </w:r>
      </w:ins>
    </w:p>
    <w:p w:rsidR="00976739" w:rsidRPr="001546C2" w:rsidRDefault="00805833" w:rsidP="006F7141">
      <w:pPr>
        <w:numPr>
          <w:ilvl w:val="0"/>
          <w:numId w:val="2"/>
        </w:numPr>
        <w:spacing w:line="360" w:lineRule="auto"/>
        <w:contextualSpacing/>
      </w:pPr>
      <w:r w:rsidRPr="001546C2">
        <w:t>Sketches, concept art, and game art will be drawn in Adobe Photoshop using Wacom Intuos 4.</w:t>
      </w:r>
    </w:p>
    <w:p w:rsidR="00976739" w:rsidRPr="001546C2" w:rsidRDefault="00805833" w:rsidP="006F7141">
      <w:pPr>
        <w:numPr>
          <w:ilvl w:val="0"/>
          <w:numId w:val="2"/>
        </w:numPr>
        <w:spacing w:line="360" w:lineRule="auto"/>
        <w:contextualSpacing/>
      </w:pPr>
      <w:r w:rsidRPr="001546C2">
        <w:lastRenderedPageBreak/>
        <w:t xml:space="preserve">Model vectoring will be done in </w:t>
      </w:r>
      <w:proofErr w:type="spellStart"/>
      <w:r w:rsidRPr="001546C2">
        <w:t>Inkscape</w:t>
      </w:r>
      <w:proofErr w:type="spellEnd"/>
      <w:r w:rsidRPr="001546C2">
        <w:t xml:space="preserve"> / Photoshop and converted into animation sprite sheets in </w:t>
      </w:r>
      <w:proofErr w:type="spellStart"/>
      <w:r w:rsidRPr="001546C2">
        <w:t>Inkscape</w:t>
      </w:r>
      <w:proofErr w:type="spellEnd"/>
      <w:r w:rsidRPr="001546C2">
        <w:t>.</w:t>
      </w:r>
    </w:p>
    <w:p w:rsidR="00976739" w:rsidRDefault="00805833" w:rsidP="006F7141">
      <w:pPr>
        <w:numPr>
          <w:ilvl w:val="0"/>
          <w:numId w:val="2"/>
        </w:numPr>
        <w:spacing w:line="360" w:lineRule="auto"/>
        <w:contextualSpacing/>
        <w:rPr>
          <w:ins w:id="120" w:author="Jun" w:date="2017-11-24T14:44:00Z"/>
        </w:rPr>
      </w:pPr>
      <w:r w:rsidRPr="001546C2">
        <w:t>Voice lines will be recorded in Audacity.</w:t>
      </w:r>
    </w:p>
    <w:p w:rsidR="00A410C3" w:rsidRPr="001546C2" w:rsidRDefault="00A410C3" w:rsidP="006F7141">
      <w:pPr>
        <w:numPr>
          <w:ilvl w:val="0"/>
          <w:numId w:val="2"/>
        </w:numPr>
        <w:spacing w:line="360" w:lineRule="auto"/>
        <w:contextualSpacing/>
      </w:pPr>
      <w:ins w:id="121" w:author="Jun" w:date="2017-11-24T14:44:00Z">
        <w:r>
          <w:t xml:space="preserve">Soundtrack will be developed in </w:t>
        </w:r>
        <w:proofErr w:type="spellStart"/>
        <w:r>
          <w:t>MuseScore</w:t>
        </w:r>
        <w:proofErr w:type="spellEnd"/>
        <w:r>
          <w:t>.</w:t>
        </w:r>
      </w:ins>
    </w:p>
    <w:p w:rsidR="00976739" w:rsidRDefault="00805833" w:rsidP="006F7141">
      <w:pPr>
        <w:spacing w:line="360" w:lineRule="auto"/>
        <w:rPr>
          <w:b/>
        </w:rPr>
      </w:pPr>
      <w:r>
        <w:rPr>
          <w:b/>
        </w:rPr>
        <w:tab/>
        <w:t>2b: Libraries</w:t>
      </w:r>
    </w:p>
    <w:p w:rsidR="00976739" w:rsidRPr="001546C2" w:rsidRDefault="002139B6" w:rsidP="006F7141">
      <w:pPr>
        <w:numPr>
          <w:ilvl w:val="0"/>
          <w:numId w:val="7"/>
        </w:numPr>
        <w:spacing w:line="360" w:lineRule="auto"/>
        <w:contextualSpacing/>
      </w:pPr>
      <w:r>
        <w:t>Java Database Connectivity (JDBC)</w:t>
      </w:r>
    </w:p>
    <w:p w:rsidR="00612099" w:rsidRPr="001546C2" w:rsidRDefault="00805833" w:rsidP="00226537">
      <w:pPr>
        <w:numPr>
          <w:ilvl w:val="0"/>
          <w:numId w:val="7"/>
        </w:numPr>
        <w:spacing w:line="360" w:lineRule="auto"/>
        <w:contextualSpacing/>
        <w:pPrChange w:id="122" w:author="Jun" w:date="2017-11-24T14:44:00Z">
          <w:pPr>
            <w:numPr>
              <w:numId w:val="7"/>
            </w:numPr>
            <w:spacing w:line="360" w:lineRule="auto"/>
            <w:ind w:left="2160" w:hanging="360"/>
            <w:contextualSpacing/>
          </w:pPr>
        </w:pPrChange>
      </w:pPr>
      <w:del w:id="123" w:author="Jun" w:date="2017-11-24T14:44:00Z">
        <w:r w:rsidRPr="001546C2" w:rsidDel="00612099">
          <w:rPr>
            <w:sz w:val="21"/>
            <w:szCs w:val="21"/>
          </w:rPr>
          <w:delText>FreeTTS 1.2.2</w:delText>
        </w:r>
        <w:r w:rsidRPr="001546C2" w:rsidDel="00612099">
          <w:rPr>
            <w:sz w:val="21"/>
            <w:szCs w:val="21"/>
            <w:highlight w:val="white"/>
          </w:rPr>
          <w:delText xml:space="preserve">. A text to speech library used to communicate verbally with the players. </w:delText>
        </w:r>
      </w:del>
      <w:ins w:id="124" w:author="Jun" w:date="2017-11-24T14:44:00Z">
        <w:r w:rsidR="00612099">
          <w:rPr>
            <w:sz w:val="21"/>
            <w:szCs w:val="21"/>
          </w:rPr>
          <w:t>Java Swing</w:t>
        </w:r>
      </w:ins>
    </w:p>
    <w:p w:rsidR="00976739" w:rsidRDefault="00805833" w:rsidP="006F7141">
      <w:pPr>
        <w:spacing w:line="360" w:lineRule="auto"/>
        <w:rPr>
          <w:b/>
        </w:rPr>
      </w:pPr>
      <w:r>
        <w:rPr>
          <w:b/>
        </w:rPr>
        <w:tab/>
        <w:t>2c: Programming Languages</w:t>
      </w:r>
    </w:p>
    <w:p w:rsidR="00976739" w:rsidRPr="001546C2" w:rsidRDefault="00805833" w:rsidP="006F7141">
      <w:pPr>
        <w:numPr>
          <w:ilvl w:val="0"/>
          <w:numId w:val="20"/>
        </w:numPr>
        <w:spacing w:line="360" w:lineRule="auto"/>
        <w:contextualSpacing/>
      </w:pPr>
      <w:r w:rsidRPr="001546C2">
        <w:t>Server logic: Java</w:t>
      </w:r>
    </w:p>
    <w:p w:rsidR="00976739" w:rsidRPr="001546C2" w:rsidRDefault="00805833" w:rsidP="006F7141">
      <w:pPr>
        <w:numPr>
          <w:ilvl w:val="0"/>
          <w:numId w:val="20"/>
        </w:numPr>
        <w:spacing w:line="360" w:lineRule="auto"/>
        <w:contextualSpacing/>
      </w:pPr>
      <w:r w:rsidRPr="001546C2">
        <w:t xml:space="preserve">Client logic: </w:t>
      </w:r>
      <w:ins w:id="125" w:author="Jun" w:date="2017-11-24T14:45:00Z">
        <w:r w:rsidR="00B65679">
          <w:t>Java</w:t>
        </w:r>
      </w:ins>
      <w:del w:id="126" w:author="Jun" w:date="2017-11-24T14:45:00Z">
        <w:r w:rsidRPr="001546C2" w:rsidDel="00B65679">
          <w:delText>C#</w:delText>
        </w:r>
      </w:del>
    </w:p>
    <w:p w:rsidR="00976739" w:rsidRDefault="00976739" w:rsidP="006F7141">
      <w:pPr>
        <w:spacing w:line="360" w:lineRule="auto"/>
        <w:rPr>
          <w:b/>
        </w:rPr>
      </w:pPr>
    </w:p>
    <w:p w:rsidR="00976739" w:rsidRDefault="00805833" w:rsidP="006F7141">
      <w:pPr>
        <w:spacing w:line="360" w:lineRule="auto"/>
        <w:rPr>
          <w:b/>
          <w:sz w:val="36"/>
          <w:szCs w:val="36"/>
          <w:u w:val="single"/>
        </w:rPr>
      </w:pPr>
      <w:r>
        <w:rPr>
          <w:b/>
          <w:sz w:val="36"/>
          <w:szCs w:val="36"/>
          <w:u w:val="single"/>
        </w:rPr>
        <w:t>Section 3: Data Management</w:t>
      </w:r>
    </w:p>
    <w:p w:rsidR="00976739" w:rsidRDefault="00805833" w:rsidP="00DE278A">
      <w:pPr>
        <w:spacing w:line="360" w:lineRule="auto"/>
        <w:ind w:firstLine="720"/>
        <w:rPr>
          <w:b/>
        </w:rPr>
      </w:pPr>
      <w:r>
        <w:rPr>
          <w:b/>
        </w:rPr>
        <w:t>3a: Database Schema</w:t>
      </w:r>
    </w:p>
    <w:p w:rsidR="00976739" w:rsidRPr="00EA3BBF" w:rsidDel="00F45756" w:rsidRDefault="00805833" w:rsidP="00F45756">
      <w:pPr>
        <w:numPr>
          <w:ilvl w:val="0"/>
          <w:numId w:val="4"/>
        </w:numPr>
        <w:spacing w:line="360" w:lineRule="auto"/>
        <w:contextualSpacing/>
        <w:rPr>
          <w:del w:id="127" w:author="Jun" w:date="2017-11-24T14:45:00Z"/>
        </w:rPr>
        <w:pPrChange w:id="128" w:author="Jun" w:date="2017-11-24T14:45:00Z">
          <w:pPr>
            <w:numPr>
              <w:numId w:val="4"/>
            </w:numPr>
            <w:spacing w:line="360" w:lineRule="auto"/>
            <w:ind w:left="2160" w:hanging="360"/>
            <w:contextualSpacing/>
          </w:pPr>
        </w:pPrChange>
      </w:pPr>
      <w:del w:id="129" w:author="Jun" w:date="2017-11-24T14:45:00Z">
        <w:r w:rsidRPr="00EA3BBF" w:rsidDel="004E7262">
          <w:delText>Two</w:delText>
        </w:r>
      </w:del>
      <w:ins w:id="130" w:author="Jun" w:date="2017-11-24T14:45:00Z">
        <w:r w:rsidR="004E7262">
          <w:t>Single</w:t>
        </w:r>
      </w:ins>
      <w:r w:rsidRPr="00EA3BBF">
        <w:t xml:space="preserve">-collection </w:t>
      </w:r>
      <w:r w:rsidR="006626BB">
        <w:t>MySQL</w:t>
      </w:r>
      <w:r w:rsidRPr="00EA3BBF">
        <w:t xml:space="preserve"> database.</w:t>
      </w:r>
    </w:p>
    <w:p w:rsidR="00976739" w:rsidRPr="00EA3BBF" w:rsidRDefault="00805833" w:rsidP="00F45756">
      <w:pPr>
        <w:numPr>
          <w:ilvl w:val="0"/>
          <w:numId w:val="4"/>
        </w:numPr>
        <w:spacing w:line="360" w:lineRule="auto"/>
        <w:contextualSpacing/>
        <w:pPrChange w:id="131" w:author="Jun" w:date="2017-11-24T14:45:00Z">
          <w:pPr>
            <w:numPr>
              <w:ilvl w:val="1"/>
              <w:numId w:val="4"/>
            </w:numPr>
            <w:spacing w:line="360" w:lineRule="auto"/>
            <w:ind w:left="2880" w:hanging="360"/>
            <w:contextualSpacing/>
          </w:pPr>
        </w:pPrChange>
      </w:pPr>
      <w:del w:id="132" w:author="Jun" w:date="2017-11-24T14:45:00Z">
        <w:r w:rsidRPr="00EA3BBF" w:rsidDel="00F45756">
          <w:delText>Highscores collection to hold high scores (indexed by score).</w:delText>
        </w:r>
      </w:del>
    </w:p>
    <w:p w:rsidR="00976739" w:rsidRPr="00EA3BBF" w:rsidRDefault="00805833" w:rsidP="006F7141">
      <w:pPr>
        <w:numPr>
          <w:ilvl w:val="1"/>
          <w:numId w:val="4"/>
        </w:numPr>
        <w:spacing w:line="360" w:lineRule="auto"/>
        <w:contextualSpacing/>
      </w:pPr>
      <w:r w:rsidRPr="00EA3BBF">
        <w:t>Users collection to hold registered users’ names and hashed passwords (indexed by username).</w:t>
      </w:r>
    </w:p>
    <w:p w:rsidR="00976739" w:rsidRPr="00EA3BBF" w:rsidRDefault="00805833" w:rsidP="006F7141">
      <w:pPr>
        <w:numPr>
          <w:ilvl w:val="1"/>
          <w:numId w:val="4"/>
        </w:numPr>
        <w:spacing w:line="360" w:lineRule="auto"/>
        <w:contextualSpacing/>
      </w:pPr>
      <w:r w:rsidRPr="00EA3BBF">
        <w:t>See 3b for more details on data structure.</w:t>
      </w:r>
    </w:p>
    <w:p w:rsidR="00976739" w:rsidRDefault="00805833" w:rsidP="006F7141">
      <w:pPr>
        <w:spacing w:line="360" w:lineRule="auto"/>
        <w:rPr>
          <w:b/>
        </w:rPr>
      </w:pPr>
      <w:r>
        <w:rPr>
          <w:b/>
        </w:rPr>
        <w:tab/>
        <w:t>3b: Data Structure</w:t>
      </w:r>
    </w:p>
    <w:p w:rsidR="00976739" w:rsidRPr="00EA3BBF" w:rsidDel="000E3B51" w:rsidRDefault="00805833" w:rsidP="000E3B51">
      <w:pPr>
        <w:numPr>
          <w:ilvl w:val="0"/>
          <w:numId w:val="16"/>
        </w:numPr>
        <w:spacing w:line="360" w:lineRule="auto"/>
        <w:contextualSpacing/>
        <w:rPr>
          <w:del w:id="133" w:author="Jun" w:date="2017-11-24T14:45:00Z"/>
        </w:rPr>
        <w:pPrChange w:id="134" w:author="Jun" w:date="2017-11-24T14:45:00Z">
          <w:pPr>
            <w:numPr>
              <w:numId w:val="16"/>
            </w:numPr>
            <w:spacing w:line="360" w:lineRule="auto"/>
            <w:ind w:left="2160" w:hanging="360"/>
            <w:contextualSpacing/>
          </w:pPr>
        </w:pPrChange>
      </w:pPr>
      <w:del w:id="135" w:author="Jun" w:date="2017-11-24T14:45:00Z">
        <w:r w:rsidRPr="00EA3BBF" w:rsidDel="00F45756">
          <w:delText xml:space="preserve">One </w:delText>
        </w:r>
      </w:del>
      <w:ins w:id="136" w:author="Jun" w:date="2017-11-24T14:45:00Z">
        <w:r w:rsidR="00F45756">
          <w:t>The</w:t>
        </w:r>
        <w:r w:rsidR="00F45756" w:rsidRPr="00EA3BBF">
          <w:t xml:space="preserve"> </w:t>
        </w:r>
      </w:ins>
      <w:r w:rsidRPr="00EA3BBF">
        <w:t>database collection will store usernames and hashed passwords that we will be accessing and modifying as users are registering.</w:t>
      </w:r>
      <w:del w:id="137" w:author="Jun" w:date="2017-11-24T14:45:00Z">
        <w:r w:rsidRPr="00EA3BBF" w:rsidDel="000E3B51">
          <w:delText xml:space="preserve"> </w:delText>
        </w:r>
      </w:del>
    </w:p>
    <w:p w:rsidR="00976739" w:rsidRPr="00EA3BBF" w:rsidRDefault="00805833" w:rsidP="000E3B51">
      <w:pPr>
        <w:numPr>
          <w:ilvl w:val="0"/>
          <w:numId w:val="16"/>
        </w:numPr>
        <w:spacing w:line="360" w:lineRule="auto"/>
        <w:contextualSpacing/>
        <w:pPrChange w:id="138" w:author="Jun" w:date="2017-11-24T14:45:00Z">
          <w:pPr>
            <w:numPr>
              <w:numId w:val="16"/>
            </w:numPr>
            <w:spacing w:line="360" w:lineRule="auto"/>
            <w:ind w:left="2160" w:hanging="360"/>
            <w:contextualSpacing/>
          </w:pPr>
        </w:pPrChange>
      </w:pPr>
      <w:del w:id="139" w:author="Jun" w:date="2017-11-24T14:45:00Z">
        <w:r w:rsidRPr="00EA3BBF" w:rsidDel="000E3B51">
          <w:delText>Another collection will hold the ranking, name of the player, and high score.</w:delText>
        </w:r>
      </w:del>
    </w:p>
    <w:p w:rsidR="00976739" w:rsidRPr="00EA3BBF" w:rsidRDefault="00805833" w:rsidP="006F7141">
      <w:pPr>
        <w:numPr>
          <w:ilvl w:val="0"/>
          <w:numId w:val="16"/>
        </w:numPr>
        <w:spacing w:line="360" w:lineRule="auto"/>
        <w:contextualSpacing/>
      </w:pPr>
      <w:r w:rsidRPr="00EA3BBF">
        <w:t>Sample login data collection:</w:t>
      </w:r>
      <w:r>
        <w:rPr>
          <w:b/>
        </w:rPr>
        <w:br/>
      </w:r>
      <w:r w:rsidRPr="00EA3BBF">
        <w:t>{</w:t>
      </w:r>
      <w:r w:rsidRPr="00EA3BBF">
        <w:br/>
      </w:r>
      <w:r w:rsidRPr="00EA3BBF">
        <w:tab/>
        <w:t>username: “</w:t>
      </w:r>
      <w:proofErr w:type="spellStart"/>
      <w:r w:rsidRPr="00EA3BBF">
        <w:t>ttrojan</w:t>
      </w:r>
      <w:proofErr w:type="spellEnd"/>
      <w:r w:rsidRPr="00EA3BBF">
        <w:t>”,</w:t>
      </w:r>
      <w:r w:rsidRPr="00EA3BBF">
        <w:br/>
      </w:r>
      <w:r w:rsidRPr="00EA3BBF">
        <w:tab/>
        <w:t>password: hashed password here</w:t>
      </w:r>
      <w:r w:rsidRPr="00EA3BBF">
        <w:br/>
        <w:t>},</w:t>
      </w:r>
      <w:r w:rsidRPr="00EA3BBF">
        <w:br/>
        <w:t>{</w:t>
      </w:r>
      <w:r w:rsidRPr="00EA3BBF">
        <w:br/>
      </w:r>
      <w:r w:rsidRPr="00EA3BBF">
        <w:tab/>
        <w:t>username: “</w:t>
      </w:r>
      <w:proofErr w:type="spellStart"/>
      <w:r w:rsidRPr="00EA3BBF">
        <w:t>bbruin</w:t>
      </w:r>
      <w:proofErr w:type="spellEnd"/>
      <w:r w:rsidRPr="00EA3BBF">
        <w:t>”,</w:t>
      </w:r>
      <w:r w:rsidRPr="00EA3BBF">
        <w:br/>
      </w:r>
      <w:r w:rsidRPr="00EA3BBF">
        <w:tab/>
        <w:t>password: hashed password here</w:t>
      </w:r>
      <w:r w:rsidRPr="00EA3BBF">
        <w:br/>
        <w:t>}</w:t>
      </w:r>
    </w:p>
    <w:p w:rsidR="00976739" w:rsidDel="000E3B51" w:rsidRDefault="00805833" w:rsidP="006F7141">
      <w:pPr>
        <w:numPr>
          <w:ilvl w:val="0"/>
          <w:numId w:val="16"/>
        </w:numPr>
        <w:spacing w:line="360" w:lineRule="auto"/>
        <w:contextualSpacing/>
        <w:rPr>
          <w:del w:id="140" w:author="Jun" w:date="2017-11-24T14:45:00Z"/>
          <w:b/>
        </w:rPr>
      </w:pPr>
      <w:del w:id="141" w:author="Jun" w:date="2017-11-24T14:45:00Z">
        <w:r w:rsidRPr="00EA3BBF" w:rsidDel="000E3B51">
          <w:delText>Sample highscore data collection:</w:delText>
        </w:r>
        <w:r w:rsidRPr="00EA3BBF" w:rsidDel="000E3B51">
          <w:br/>
          <w:delText>{</w:delText>
        </w:r>
        <w:r w:rsidRPr="00EA3BBF" w:rsidDel="000E3B51">
          <w:br/>
        </w:r>
        <w:r w:rsidRPr="00EA3BBF" w:rsidDel="000E3B51">
          <w:tab/>
          <w:delText>score: 5080,</w:delText>
        </w:r>
        <w:r w:rsidRPr="00EA3BBF" w:rsidDel="000E3B51">
          <w:br/>
        </w:r>
        <w:r w:rsidRPr="00EA3BBF" w:rsidDel="000E3B51">
          <w:tab/>
          <w:delText>username: “ttrojan”</w:delText>
        </w:r>
        <w:r w:rsidRPr="00EA3BBF" w:rsidDel="000E3B51">
          <w:br/>
          <w:delText>},</w:delText>
        </w:r>
        <w:r w:rsidRPr="00EA3BBF" w:rsidDel="000E3B51">
          <w:br/>
          <w:delText>{</w:delText>
        </w:r>
        <w:r w:rsidRPr="00EA3BBF" w:rsidDel="000E3B51">
          <w:br/>
        </w:r>
        <w:r w:rsidRPr="00EA3BBF" w:rsidDel="000E3B51">
          <w:tab/>
          <w:delText>score: 8082,</w:delText>
        </w:r>
        <w:r w:rsidRPr="00EA3BBF" w:rsidDel="000E3B51">
          <w:br/>
        </w:r>
        <w:r w:rsidRPr="00EA3BBF" w:rsidDel="000E3B51">
          <w:tab/>
          <w:delText>username: “bbruin”</w:delText>
        </w:r>
        <w:r w:rsidRPr="00EA3BBF" w:rsidDel="000E3B51">
          <w:br/>
          <w:delText>}</w:delText>
        </w:r>
      </w:del>
    </w:p>
    <w:p w:rsidR="00976739" w:rsidRDefault="00805833" w:rsidP="006F7141">
      <w:pPr>
        <w:spacing w:line="360" w:lineRule="auto"/>
        <w:rPr>
          <w:b/>
        </w:rPr>
      </w:pPr>
      <w:r>
        <w:rPr>
          <w:b/>
        </w:rPr>
        <w:tab/>
        <w:t>3c: Pushing and Pulling Data</w:t>
      </w:r>
    </w:p>
    <w:p w:rsidR="005153FB" w:rsidDel="00CB650A" w:rsidRDefault="00022E0E" w:rsidP="006F7141">
      <w:pPr>
        <w:spacing w:line="360" w:lineRule="auto"/>
        <w:rPr>
          <w:del w:id="142" w:author="Jun" w:date="2017-11-24T14:45:00Z"/>
          <w:b/>
        </w:rPr>
      </w:pPr>
      <w:ins w:id="143" w:author="Jun" w:date="2017-11-24T14:47:00Z">
        <w:r>
          <w:rPr>
            <w:b/>
            <w:noProof/>
          </w:rPr>
          <w:lastRenderedPageBreak/>
          <w:drawing>
            <wp:inline distT="0" distB="0" distL="0" distR="0">
              <wp:extent cx="5934075"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ins>
      <w:del w:id="144" w:author="Jun" w:date="2017-11-24T14:47:00Z">
        <w:r w:rsidR="005153FB" w:rsidDel="00022E0E">
          <w:rPr>
            <w:b/>
            <w:noProof/>
          </w:rPr>
          <w:drawing>
            <wp:inline distT="0" distB="0" distL="0" distR="0">
              <wp:extent cx="5943600" cy="314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del>
    </w:p>
    <w:p w:rsidR="00976739" w:rsidRPr="001E4D77" w:rsidDel="00CB650A" w:rsidRDefault="00805833" w:rsidP="00CB650A">
      <w:pPr>
        <w:spacing w:line="360" w:lineRule="auto"/>
        <w:rPr>
          <w:del w:id="145" w:author="Jun" w:date="2017-11-24T14:45:00Z"/>
          <w:b/>
        </w:rPr>
        <w:pPrChange w:id="146" w:author="Jun" w:date="2017-11-24T14:45:00Z">
          <w:pPr>
            <w:spacing w:line="360" w:lineRule="auto"/>
          </w:pPr>
        </w:pPrChange>
      </w:pPr>
      <w:del w:id="147" w:author="Jun" w:date="2017-11-24T14:45:00Z">
        <w:r w:rsidDel="00CB650A">
          <w:rPr>
            <w:b/>
          </w:rPr>
          <w:tab/>
        </w:r>
        <w:r w:rsidDel="00CB650A">
          <w:rPr>
            <w:b/>
          </w:rPr>
          <w:tab/>
        </w:r>
        <w:r w:rsidRPr="001E4D77" w:rsidDel="00CB650A">
          <w:rPr>
            <w:b/>
          </w:rPr>
          <w:delText>3ci: Saving Highscores</w:delText>
        </w:r>
      </w:del>
    </w:p>
    <w:p w:rsidR="00976739" w:rsidRPr="00EA3BBF" w:rsidDel="00CB650A" w:rsidRDefault="00805833" w:rsidP="00CB650A">
      <w:pPr>
        <w:spacing w:line="360" w:lineRule="auto"/>
        <w:rPr>
          <w:del w:id="148" w:author="Jun" w:date="2017-11-24T14:45:00Z"/>
        </w:rPr>
        <w:pPrChange w:id="149" w:author="Jun" w:date="2017-11-24T14:45:00Z">
          <w:pPr>
            <w:numPr>
              <w:numId w:val="8"/>
            </w:numPr>
            <w:spacing w:line="360" w:lineRule="auto"/>
            <w:ind w:left="2160" w:hanging="360"/>
            <w:contextualSpacing/>
          </w:pPr>
        </w:pPrChange>
      </w:pPr>
      <w:del w:id="150" w:author="Jun" w:date="2017-11-24T14:45:00Z">
        <w:r w:rsidRPr="00EA3BBF" w:rsidDel="00CB650A">
          <w:delText>New highscores will be added to the database right when gameplay ends.</w:delText>
        </w:r>
      </w:del>
    </w:p>
    <w:p w:rsidR="00976739" w:rsidRPr="00EA3BBF" w:rsidDel="00CB650A" w:rsidRDefault="00805833" w:rsidP="00CB650A">
      <w:pPr>
        <w:spacing w:line="360" w:lineRule="auto"/>
        <w:rPr>
          <w:del w:id="151" w:author="Jun" w:date="2017-11-24T14:45:00Z"/>
        </w:rPr>
        <w:pPrChange w:id="152" w:author="Jun" w:date="2017-11-24T14:45:00Z">
          <w:pPr>
            <w:numPr>
              <w:numId w:val="8"/>
            </w:numPr>
            <w:spacing w:line="360" w:lineRule="auto"/>
            <w:ind w:left="2160" w:hanging="360"/>
            <w:contextualSpacing/>
          </w:pPr>
        </w:pPrChange>
      </w:pPr>
      <w:del w:id="153" w:author="Jun" w:date="2017-11-24T14:45:00Z">
        <w:r w:rsidRPr="00EA3BBF" w:rsidDel="00CB650A">
          <w:delText>After completing a game, a call is made to the server to see if the user’s high score is higher than the current high score with the getHighScore() function, which returns an integer.</w:delText>
        </w:r>
      </w:del>
    </w:p>
    <w:p w:rsidR="00976739" w:rsidRPr="00EA3BBF" w:rsidDel="00CB650A" w:rsidRDefault="00805833" w:rsidP="00CB650A">
      <w:pPr>
        <w:spacing w:line="360" w:lineRule="auto"/>
        <w:rPr>
          <w:del w:id="154" w:author="Jun" w:date="2017-11-24T14:45:00Z"/>
        </w:rPr>
        <w:pPrChange w:id="155" w:author="Jun" w:date="2017-11-24T14:45:00Z">
          <w:pPr>
            <w:numPr>
              <w:ilvl w:val="1"/>
              <w:numId w:val="8"/>
            </w:numPr>
            <w:spacing w:line="360" w:lineRule="auto"/>
            <w:ind w:left="2880" w:hanging="360"/>
            <w:contextualSpacing/>
          </w:pPr>
        </w:pPrChange>
      </w:pPr>
      <w:del w:id="156" w:author="Jun" w:date="2017-11-24T14:45:00Z">
        <w:r w:rsidRPr="00EA3BBF" w:rsidDel="00CB650A">
          <w:delText>If the high score returned is greater than the score that the user just received, the addNewHighScore(int score) function will be called.</w:delText>
        </w:r>
      </w:del>
    </w:p>
    <w:p w:rsidR="00976739" w:rsidRPr="00EA3BBF" w:rsidDel="00CB650A" w:rsidRDefault="00805833" w:rsidP="00CB650A">
      <w:pPr>
        <w:spacing w:line="360" w:lineRule="auto"/>
        <w:rPr>
          <w:del w:id="157" w:author="Jun" w:date="2017-11-24T14:45:00Z"/>
        </w:rPr>
        <w:pPrChange w:id="158" w:author="Jun" w:date="2017-11-24T14:45:00Z">
          <w:pPr>
            <w:numPr>
              <w:ilvl w:val="2"/>
              <w:numId w:val="8"/>
            </w:numPr>
            <w:spacing w:line="360" w:lineRule="auto"/>
            <w:ind w:left="3600" w:hanging="360"/>
            <w:contextualSpacing/>
          </w:pPr>
        </w:pPrChange>
      </w:pPr>
      <w:del w:id="159" w:author="Jun" w:date="2017-11-24T14:45:00Z">
        <w:r w:rsidRPr="00EA3BBF" w:rsidDel="00CB650A">
          <w:delText>This function will display a text pop-up that notifies the user that he/she received a new high score along with the score that was received, and his/her previous high score.</w:delText>
        </w:r>
      </w:del>
    </w:p>
    <w:p w:rsidR="00976739" w:rsidRPr="00EA3BBF" w:rsidDel="00CB650A" w:rsidRDefault="00805833" w:rsidP="00CB650A">
      <w:pPr>
        <w:spacing w:line="360" w:lineRule="auto"/>
        <w:rPr>
          <w:del w:id="160" w:author="Jun" w:date="2017-11-24T14:45:00Z"/>
        </w:rPr>
        <w:pPrChange w:id="161" w:author="Jun" w:date="2017-11-24T14:45:00Z">
          <w:pPr>
            <w:numPr>
              <w:ilvl w:val="2"/>
              <w:numId w:val="8"/>
            </w:numPr>
            <w:spacing w:line="360" w:lineRule="auto"/>
            <w:ind w:left="3600" w:hanging="360"/>
            <w:contextualSpacing/>
          </w:pPr>
        </w:pPrChange>
      </w:pPr>
      <w:del w:id="162" w:author="Jun" w:date="2017-11-24T14:45:00Z">
        <w:r w:rsidRPr="00EA3BBF" w:rsidDel="00CB650A">
          <w:delText xml:space="preserve">After displaying the data, the user’s high score in the </w:delText>
        </w:r>
        <w:r w:rsidR="00E00CF6" w:rsidDel="00CB650A">
          <w:delText>MySQL</w:delText>
        </w:r>
        <w:r w:rsidRPr="00EA3BBF" w:rsidDel="00CB650A">
          <w:delText xml:space="preserve"> database will be overwritten.</w:delText>
        </w:r>
      </w:del>
    </w:p>
    <w:p w:rsidR="00976739" w:rsidDel="00CB650A" w:rsidRDefault="00805833" w:rsidP="00CB650A">
      <w:pPr>
        <w:spacing w:line="360" w:lineRule="auto"/>
        <w:rPr>
          <w:del w:id="163" w:author="Jun" w:date="2017-11-24T14:45:00Z"/>
          <w:b/>
        </w:rPr>
        <w:pPrChange w:id="164" w:author="Jun" w:date="2017-11-24T14:45:00Z">
          <w:pPr>
            <w:spacing w:line="360" w:lineRule="auto"/>
          </w:pPr>
        </w:pPrChange>
      </w:pPr>
      <w:del w:id="165" w:author="Jun" w:date="2017-11-24T14:45:00Z">
        <w:r w:rsidDel="00CB650A">
          <w:rPr>
            <w:b/>
          </w:rPr>
          <w:tab/>
        </w:r>
        <w:r w:rsidDel="00CB650A">
          <w:rPr>
            <w:b/>
          </w:rPr>
          <w:tab/>
          <w:delText>3cii: Pulling Highscores</w:delText>
        </w:r>
      </w:del>
    </w:p>
    <w:p w:rsidR="00976739" w:rsidRPr="00EA3BBF" w:rsidDel="00CB650A" w:rsidRDefault="00805833" w:rsidP="00CB650A">
      <w:pPr>
        <w:spacing w:line="360" w:lineRule="auto"/>
        <w:rPr>
          <w:del w:id="166" w:author="Jun" w:date="2017-11-24T14:45:00Z"/>
        </w:rPr>
        <w:pPrChange w:id="167" w:author="Jun" w:date="2017-11-24T14:45:00Z">
          <w:pPr>
            <w:numPr>
              <w:numId w:val="19"/>
            </w:numPr>
            <w:spacing w:line="360" w:lineRule="auto"/>
            <w:ind w:left="2160" w:hanging="360"/>
            <w:contextualSpacing/>
          </w:pPr>
        </w:pPrChange>
      </w:pPr>
      <w:del w:id="168" w:author="Jun" w:date="2017-11-24T14:45:00Z">
        <w:r w:rsidRPr="00EA3BBF" w:rsidDel="00CB650A">
          <w:delText xml:space="preserve">The database for high scores will be structured in a while loop that we can retrieve the highest score and compare it to the current user’s high score and if need be trigger a text to speech notification notifying the user that they have beaten the previous high score, or their own previous high score. </w:delText>
        </w:r>
      </w:del>
    </w:p>
    <w:p w:rsidR="00976739" w:rsidRPr="00EA3BBF" w:rsidDel="008111A1" w:rsidRDefault="00805833" w:rsidP="00CB650A">
      <w:pPr>
        <w:spacing w:line="360" w:lineRule="auto"/>
        <w:rPr>
          <w:del w:id="169" w:author="Jun" w:date="2017-11-24T14:48:00Z"/>
        </w:rPr>
        <w:pPrChange w:id="170" w:author="Jun" w:date="2017-11-24T14:45:00Z">
          <w:pPr>
            <w:numPr>
              <w:numId w:val="19"/>
            </w:numPr>
            <w:spacing w:line="360" w:lineRule="auto"/>
            <w:ind w:left="2160" w:hanging="360"/>
            <w:contextualSpacing/>
          </w:pPr>
        </w:pPrChange>
      </w:pPr>
      <w:del w:id="171" w:author="Jun" w:date="2017-11-24T14:45:00Z">
        <w:r w:rsidRPr="00EA3BBF" w:rsidDel="00CB650A">
          <w:delText xml:space="preserve">Database access will be done using the </w:delText>
        </w:r>
        <w:r w:rsidR="002112A9" w:rsidDel="00CB650A">
          <w:delText>JDBC</w:delText>
        </w:r>
        <w:r w:rsidRPr="00EA3BBF" w:rsidDel="00CB650A">
          <w:delText>.</w:delText>
        </w:r>
      </w:del>
    </w:p>
    <w:p w:rsidR="00976739" w:rsidRDefault="00976739" w:rsidP="006F7141">
      <w:pPr>
        <w:spacing w:line="360" w:lineRule="auto"/>
        <w:rPr>
          <w:b/>
        </w:rPr>
      </w:pPr>
    </w:p>
    <w:p w:rsidR="00976739" w:rsidRDefault="00805833" w:rsidP="006F7141">
      <w:pPr>
        <w:spacing w:line="360" w:lineRule="auto"/>
        <w:rPr>
          <w:b/>
        </w:rPr>
      </w:pPr>
      <w:r>
        <w:rPr>
          <w:b/>
        </w:rPr>
        <w:tab/>
      </w:r>
      <w:r>
        <w:rPr>
          <w:b/>
        </w:rPr>
        <w:tab/>
        <w:t>3ci</w:t>
      </w:r>
      <w:del w:id="172" w:author="Jun" w:date="2017-11-24T14:45:00Z">
        <w:r w:rsidDel="00CB650A">
          <w:rPr>
            <w:b/>
          </w:rPr>
          <w:delText>ii</w:delText>
        </w:r>
      </w:del>
      <w:r>
        <w:rPr>
          <w:b/>
        </w:rPr>
        <w:t>: User Registration</w:t>
      </w:r>
    </w:p>
    <w:p w:rsidR="00976739" w:rsidRPr="00EA3BBF" w:rsidRDefault="00805833" w:rsidP="006F7141">
      <w:pPr>
        <w:numPr>
          <w:ilvl w:val="0"/>
          <w:numId w:val="18"/>
        </w:numPr>
        <w:spacing w:line="360" w:lineRule="auto"/>
        <w:contextualSpacing/>
      </w:pPr>
      <w:r w:rsidRPr="00EA3BBF">
        <w:t xml:space="preserve">At the home screen (start screen), users will be prompted to either login or register which both will be making two separate calls. </w:t>
      </w:r>
    </w:p>
    <w:p w:rsidR="00976739" w:rsidRPr="00EA3BBF" w:rsidRDefault="00805833" w:rsidP="006F7141">
      <w:pPr>
        <w:numPr>
          <w:ilvl w:val="1"/>
          <w:numId w:val="18"/>
        </w:numPr>
        <w:spacing w:line="360" w:lineRule="auto"/>
        <w:contextualSpacing/>
      </w:pPr>
      <w:r w:rsidRPr="00EA3BBF">
        <w:t xml:space="preserve">Registering: There will be three fields for the user to enter data into. First, the user will need to input a username, password, and password confirmation. Upon registering, a </w:t>
      </w:r>
      <w:proofErr w:type="gramStart"/>
      <w:r w:rsidRPr="00EA3BBF">
        <w:t>validate(</w:t>
      </w:r>
      <w:proofErr w:type="gramEnd"/>
      <w:r w:rsidRPr="00EA3BBF">
        <w:t>) function will be called to make sure that the user has entered valid input.</w:t>
      </w:r>
    </w:p>
    <w:p w:rsidR="00976739" w:rsidRPr="00EA3BBF" w:rsidRDefault="00805833" w:rsidP="006F7141">
      <w:pPr>
        <w:numPr>
          <w:ilvl w:val="2"/>
          <w:numId w:val="18"/>
        </w:numPr>
        <w:spacing w:line="360" w:lineRule="auto"/>
        <w:contextualSpacing/>
      </w:pPr>
      <w:r w:rsidRPr="00EA3BBF">
        <w:t>If the username that the user is registering with is already taken, an error next to the username field will be displayed.</w:t>
      </w:r>
    </w:p>
    <w:p w:rsidR="00976739" w:rsidRPr="00EA3BBF" w:rsidRDefault="00805833" w:rsidP="006F7141">
      <w:pPr>
        <w:numPr>
          <w:ilvl w:val="2"/>
          <w:numId w:val="18"/>
        </w:numPr>
        <w:spacing w:line="360" w:lineRule="auto"/>
        <w:contextualSpacing/>
      </w:pPr>
      <w:r w:rsidRPr="00EA3BBF">
        <w:t>If the password field contains text shorter than 6 characters, an error will be displayed next to the password field.</w:t>
      </w:r>
    </w:p>
    <w:p w:rsidR="00976739" w:rsidRPr="00EA3BBF" w:rsidRDefault="00805833" w:rsidP="006F7141">
      <w:pPr>
        <w:numPr>
          <w:ilvl w:val="2"/>
          <w:numId w:val="18"/>
        </w:numPr>
        <w:spacing w:line="360" w:lineRule="auto"/>
        <w:contextualSpacing/>
      </w:pPr>
      <w:r w:rsidRPr="00EA3BBF">
        <w:t>If the text in the password field is not equal to the text in the confirm password field, an error message will be displayed next to the confirm password field.</w:t>
      </w:r>
    </w:p>
    <w:p w:rsidR="00976739" w:rsidRPr="00EA3BBF" w:rsidRDefault="00805833" w:rsidP="006F7141">
      <w:pPr>
        <w:numPr>
          <w:ilvl w:val="2"/>
          <w:numId w:val="18"/>
        </w:numPr>
        <w:spacing w:line="360" w:lineRule="auto"/>
        <w:contextualSpacing/>
      </w:pPr>
      <w:r w:rsidRPr="00EA3BBF">
        <w:t xml:space="preserve">If all the fields are valid, a </w:t>
      </w:r>
      <w:proofErr w:type="spellStart"/>
      <w:r w:rsidRPr="00EA3BBF">
        <w:t>RegisteringUserThread</w:t>
      </w:r>
      <w:proofErr w:type="spellEnd"/>
      <w:r w:rsidRPr="00EA3BBF">
        <w:t xml:space="preserve"> object is created to represent the user that is registering. This thread contains member variables for a </w:t>
      </w:r>
      <w:proofErr w:type="spellStart"/>
      <w:r w:rsidRPr="00EA3BBF">
        <w:t>PrintWriter</w:t>
      </w:r>
      <w:proofErr w:type="spellEnd"/>
      <w:r w:rsidRPr="00EA3BBF">
        <w:t xml:space="preserve">, a </w:t>
      </w:r>
      <w:proofErr w:type="spellStart"/>
      <w:r w:rsidRPr="00EA3BBF">
        <w:t>BufferedReader</w:t>
      </w:r>
      <w:proofErr w:type="spellEnd"/>
      <w:r w:rsidRPr="00EA3BBF">
        <w:t>, and a reference to the registration server.</w:t>
      </w:r>
    </w:p>
    <w:p w:rsidR="00976739" w:rsidRPr="00EA3BBF" w:rsidRDefault="00805833" w:rsidP="006F7141">
      <w:pPr>
        <w:numPr>
          <w:ilvl w:val="3"/>
          <w:numId w:val="18"/>
        </w:numPr>
        <w:spacing w:line="360" w:lineRule="auto"/>
        <w:contextualSpacing/>
      </w:pPr>
      <w:r w:rsidRPr="00EA3BBF">
        <w:lastRenderedPageBreak/>
        <w:t xml:space="preserve">When the </w:t>
      </w:r>
      <w:proofErr w:type="spellStart"/>
      <w:r w:rsidRPr="00EA3BBF">
        <w:t>RegisteringUserThread</w:t>
      </w:r>
      <w:proofErr w:type="spellEnd"/>
      <w:r w:rsidRPr="00EA3BBF">
        <w:t xml:space="preserve"> is created, the username and password to register with is read from its socket’s input stream.</w:t>
      </w:r>
    </w:p>
    <w:p w:rsidR="00976739" w:rsidRPr="00EA3BBF" w:rsidRDefault="00805833" w:rsidP="006F7141">
      <w:pPr>
        <w:numPr>
          <w:ilvl w:val="3"/>
          <w:numId w:val="18"/>
        </w:numPr>
        <w:spacing w:line="360" w:lineRule="auto"/>
        <w:contextualSpacing/>
      </w:pPr>
      <w:r w:rsidRPr="00EA3BBF">
        <w:t xml:space="preserve">The password is then hashed so that I can be stored securely using the </w:t>
      </w:r>
      <w:proofErr w:type="spellStart"/>
      <w:r w:rsidRPr="00EA3BBF">
        <w:t>RegisteringUserThread’s</w:t>
      </w:r>
      <w:proofErr w:type="spellEnd"/>
      <w:r w:rsidRPr="00EA3BBF">
        <w:t xml:space="preserve"> </w:t>
      </w:r>
      <w:proofErr w:type="spellStart"/>
      <w:proofErr w:type="gramStart"/>
      <w:r w:rsidRPr="00EA3BBF">
        <w:t>hashPassword</w:t>
      </w:r>
      <w:proofErr w:type="spellEnd"/>
      <w:r w:rsidRPr="00EA3BBF">
        <w:t>(</w:t>
      </w:r>
      <w:proofErr w:type="gramEnd"/>
      <w:r w:rsidRPr="00EA3BBF">
        <w:t xml:space="preserve">String </w:t>
      </w:r>
      <w:proofErr w:type="spellStart"/>
      <w:r w:rsidRPr="00EA3BBF">
        <w:t>rawPassword</w:t>
      </w:r>
      <w:proofErr w:type="spellEnd"/>
      <w:r w:rsidRPr="00EA3BBF">
        <w:t>) function.</w:t>
      </w:r>
    </w:p>
    <w:p w:rsidR="00976739" w:rsidRPr="00EA3BBF" w:rsidRDefault="00805833" w:rsidP="006F7141">
      <w:pPr>
        <w:numPr>
          <w:ilvl w:val="4"/>
          <w:numId w:val="18"/>
        </w:numPr>
        <w:spacing w:line="360" w:lineRule="auto"/>
        <w:contextualSpacing/>
      </w:pPr>
      <w:r w:rsidRPr="00EA3BBF">
        <w:t xml:space="preserve">This function performs bitwise operations on the password to transform it to a </w:t>
      </w:r>
      <w:proofErr w:type="gramStart"/>
      <w:r w:rsidRPr="00EA3BBF">
        <w:t>32 character</w:t>
      </w:r>
      <w:proofErr w:type="gramEnd"/>
      <w:r w:rsidRPr="00EA3BBF">
        <w:t xml:space="preserve"> hashed version of the Password.</w:t>
      </w:r>
    </w:p>
    <w:p w:rsidR="00976739" w:rsidRPr="00EA3BBF" w:rsidRDefault="00805833" w:rsidP="006F7141">
      <w:pPr>
        <w:numPr>
          <w:ilvl w:val="3"/>
          <w:numId w:val="18"/>
        </w:numPr>
        <w:spacing w:line="360" w:lineRule="auto"/>
        <w:contextualSpacing/>
      </w:pPr>
      <w:r w:rsidRPr="00EA3BBF">
        <w:t xml:space="preserve">The registration server’s </w:t>
      </w:r>
      <w:proofErr w:type="gramStart"/>
      <w:r w:rsidRPr="00EA3BBF">
        <w:t>register(</w:t>
      </w:r>
      <w:proofErr w:type="gramEnd"/>
      <w:r w:rsidRPr="00EA3BBF">
        <w:t xml:space="preserve">String username, String password, </w:t>
      </w:r>
      <w:proofErr w:type="spellStart"/>
      <w:r w:rsidRPr="00EA3BBF">
        <w:t>RegisteringUserThread</w:t>
      </w:r>
      <w:proofErr w:type="spellEnd"/>
      <w:r w:rsidRPr="00EA3BBF">
        <w:t xml:space="preserve"> </w:t>
      </w:r>
      <w:proofErr w:type="spellStart"/>
      <w:r w:rsidRPr="00EA3BBF">
        <w:t>registeringUser</w:t>
      </w:r>
      <w:proofErr w:type="spellEnd"/>
      <w:r w:rsidRPr="00EA3BBF">
        <w:t>) method is then called.</w:t>
      </w:r>
    </w:p>
    <w:p w:rsidR="00976739" w:rsidRPr="00EA3BBF" w:rsidRDefault="00805833" w:rsidP="006F7141">
      <w:pPr>
        <w:numPr>
          <w:ilvl w:val="4"/>
          <w:numId w:val="18"/>
        </w:numPr>
        <w:spacing w:line="360" w:lineRule="auto"/>
        <w:contextualSpacing/>
      </w:pPr>
      <w:r w:rsidRPr="00EA3BBF">
        <w:t xml:space="preserve">This adds the new username and password to the </w:t>
      </w:r>
      <w:r w:rsidR="002776C5">
        <w:t>MySQL</w:t>
      </w:r>
      <w:r w:rsidR="002776C5" w:rsidRPr="00EA3BBF">
        <w:t xml:space="preserve"> </w:t>
      </w:r>
      <w:r w:rsidRPr="00EA3BBF">
        <w:t xml:space="preserve">database and then notifies the user of successful or failed registration via the </w:t>
      </w:r>
      <w:proofErr w:type="spellStart"/>
      <w:r w:rsidRPr="00EA3BBF">
        <w:t>registeringUser’s</w:t>
      </w:r>
      <w:proofErr w:type="spellEnd"/>
      <w:r w:rsidRPr="00EA3BBF">
        <w:t xml:space="preserve"> </w:t>
      </w:r>
      <w:proofErr w:type="gramStart"/>
      <w:r w:rsidRPr="00EA3BBF">
        <w:t>notify(</w:t>
      </w:r>
      <w:proofErr w:type="gramEnd"/>
      <w:r w:rsidRPr="00EA3BBF">
        <w:t xml:space="preserve">String </w:t>
      </w:r>
      <w:proofErr w:type="spellStart"/>
      <w:r w:rsidRPr="00EA3BBF">
        <w:t>registrationMessage</w:t>
      </w:r>
      <w:proofErr w:type="spellEnd"/>
      <w:r w:rsidRPr="00EA3BBF">
        <w:t>) method.</w:t>
      </w:r>
    </w:p>
    <w:p w:rsidR="00976739" w:rsidRPr="00EA3BBF" w:rsidRDefault="00805833" w:rsidP="006F7141">
      <w:pPr>
        <w:numPr>
          <w:ilvl w:val="5"/>
          <w:numId w:val="18"/>
        </w:numPr>
        <w:spacing w:line="360" w:lineRule="auto"/>
        <w:contextualSpacing/>
      </w:pPr>
      <w:r w:rsidRPr="00EA3BBF">
        <w:t xml:space="preserve">This method simply flushes the </w:t>
      </w:r>
      <w:proofErr w:type="spellStart"/>
      <w:r w:rsidRPr="00EA3BBF">
        <w:t>registrationMessage</w:t>
      </w:r>
      <w:proofErr w:type="spellEnd"/>
      <w:r w:rsidRPr="00EA3BBF">
        <w:t xml:space="preserve"> to the </w:t>
      </w:r>
      <w:proofErr w:type="spellStart"/>
      <w:r w:rsidRPr="00EA3BBF">
        <w:t>RegisteringUserThread’s</w:t>
      </w:r>
      <w:proofErr w:type="spellEnd"/>
      <w:r w:rsidRPr="00EA3BBF">
        <w:t xml:space="preserve"> output stream so that it can be displayed on the client’s front end.</w:t>
      </w:r>
    </w:p>
    <w:p w:rsidR="00976739" w:rsidRPr="00EA3BBF" w:rsidRDefault="00805833" w:rsidP="006F7141">
      <w:pPr>
        <w:numPr>
          <w:ilvl w:val="2"/>
          <w:numId w:val="18"/>
        </w:numPr>
        <w:spacing w:line="360" w:lineRule="auto"/>
        <w:contextualSpacing/>
      </w:pPr>
      <w:r w:rsidRPr="00EA3BBF">
        <w:t>After the registration is successful, we will trigger a text-to-speech event notifying the player that registration was a success.</w:t>
      </w:r>
    </w:p>
    <w:p w:rsidR="00976739" w:rsidRPr="00EA3BBF" w:rsidRDefault="00805833" w:rsidP="006F7141">
      <w:pPr>
        <w:numPr>
          <w:ilvl w:val="2"/>
          <w:numId w:val="18"/>
        </w:numPr>
        <w:spacing w:line="360" w:lineRule="auto"/>
        <w:contextualSpacing/>
      </w:pPr>
      <w:r w:rsidRPr="00EA3BBF">
        <w:t xml:space="preserve">The code for what </w:t>
      </w:r>
      <w:proofErr w:type="spellStart"/>
      <w:r w:rsidRPr="00EA3BBF">
        <w:t>RegisteringUserThread</w:t>
      </w:r>
      <w:proofErr w:type="spellEnd"/>
      <w:r w:rsidRPr="00EA3BBF">
        <w:t xml:space="preserve">, including </w:t>
      </w:r>
      <w:proofErr w:type="spellStart"/>
      <w:proofErr w:type="gramStart"/>
      <w:r w:rsidRPr="00EA3BBF">
        <w:t>hashPassword</w:t>
      </w:r>
      <w:proofErr w:type="spellEnd"/>
      <w:r w:rsidRPr="00EA3BBF">
        <w:t>(</w:t>
      </w:r>
      <w:proofErr w:type="gramEnd"/>
      <w:r w:rsidRPr="00EA3BBF">
        <w:t xml:space="preserve">String </w:t>
      </w:r>
      <w:proofErr w:type="spellStart"/>
      <w:r w:rsidRPr="00EA3BBF">
        <w:t>rawPassword</w:t>
      </w:r>
      <w:proofErr w:type="spellEnd"/>
      <w:r w:rsidRPr="00EA3BBF">
        <w:t xml:space="preserve">) and notify(String </w:t>
      </w:r>
      <w:proofErr w:type="spellStart"/>
      <w:r w:rsidRPr="00EA3BBF">
        <w:t>registrationMessage</w:t>
      </w:r>
      <w:proofErr w:type="spellEnd"/>
      <w:r w:rsidRPr="00EA3BBF">
        <w:t>) functions.</w:t>
      </w:r>
    </w:p>
    <w:p w:rsidR="00976739" w:rsidRDefault="00805833" w:rsidP="009735A2">
      <w:pPr>
        <w:spacing w:line="360" w:lineRule="auto"/>
        <w:ind w:left="3600"/>
        <w:contextualSpacing/>
        <w:rPr>
          <w:b/>
        </w:rPr>
      </w:pPr>
      <w:r>
        <w:rPr>
          <w:b/>
          <w:noProof/>
        </w:rPr>
        <w:lastRenderedPageBreak/>
        <w:drawing>
          <wp:inline distT="114300" distB="114300" distL="114300" distR="114300">
            <wp:extent cx="2662238" cy="4540669"/>
            <wp:effectExtent l="25400" t="25400" r="25400" b="254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2662238" cy="4540669"/>
                    </a:xfrm>
                    <a:prstGeom prst="rect">
                      <a:avLst/>
                    </a:prstGeom>
                    <a:ln w="25400">
                      <a:solidFill>
                        <a:srgbClr val="FF0000"/>
                      </a:solidFill>
                      <a:prstDash val="solid"/>
                    </a:ln>
                  </pic:spPr>
                </pic:pic>
              </a:graphicData>
            </a:graphic>
          </wp:inline>
        </w:drawing>
      </w:r>
    </w:p>
    <w:p w:rsidR="00976739" w:rsidRPr="00EA3BBF" w:rsidRDefault="00805833" w:rsidP="006F7141">
      <w:pPr>
        <w:numPr>
          <w:ilvl w:val="2"/>
          <w:numId w:val="18"/>
        </w:numPr>
        <w:spacing w:line="360" w:lineRule="auto"/>
        <w:contextualSpacing/>
      </w:pPr>
      <w:r w:rsidRPr="00EA3BBF">
        <w:t>After registration, redirect to the login screen.</w:t>
      </w:r>
    </w:p>
    <w:p w:rsidR="00976739" w:rsidRDefault="00805833" w:rsidP="006F7141">
      <w:pPr>
        <w:spacing w:line="360" w:lineRule="auto"/>
        <w:rPr>
          <w:b/>
        </w:rPr>
      </w:pPr>
      <w:r>
        <w:rPr>
          <w:b/>
        </w:rPr>
        <w:tab/>
      </w:r>
      <w:r>
        <w:rPr>
          <w:b/>
        </w:rPr>
        <w:tab/>
        <w:t>3ci</w:t>
      </w:r>
      <w:ins w:id="173" w:author="Jun" w:date="2017-11-24T14:46:00Z">
        <w:r w:rsidR="00CB650A">
          <w:rPr>
            <w:b/>
          </w:rPr>
          <w:t>i</w:t>
        </w:r>
      </w:ins>
      <w:del w:id="174" w:author="Jun" w:date="2017-11-24T14:46:00Z">
        <w:r w:rsidDel="00CB650A">
          <w:rPr>
            <w:b/>
          </w:rPr>
          <w:delText>v</w:delText>
        </w:r>
      </w:del>
      <w:r>
        <w:rPr>
          <w:b/>
        </w:rPr>
        <w:t>: User Login</w:t>
      </w:r>
    </w:p>
    <w:p w:rsidR="00976739" w:rsidRPr="00EA3BBF" w:rsidRDefault="00805833" w:rsidP="006F7141">
      <w:pPr>
        <w:numPr>
          <w:ilvl w:val="0"/>
          <w:numId w:val="31"/>
        </w:numPr>
        <w:spacing w:line="360" w:lineRule="auto"/>
        <w:contextualSpacing/>
      </w:pPr>
      <w:r w:rsidRPr="00EA3BBF">
        <w:t xml:space="preserve">The user login will simply check and verify that the username and hashed password matches a corresponding existing entry in the username/password database table via the </w:t>
      </w:r>
      <w:proofErr w:type="gramStart"/>
      <w:r w:rsidRPr="00EA3BBF">
        <w:t>login(</w:t>
      </w:r>
      <w:proofErr w:type="gramEnd"/>
      <w:r w:rsidRPr="00EA3BBF">
        <w:t>) method.</w:t>
      </w:r>
    </w:p>
    <w:p w:rsidR="00976739" w:rsidRPr="00EA3BBF" w:rsidRDefault="00805833" w:rsidP="006F7141">
      <w:pPr>
        <w:numPr>
          <w:ilvl w:val="1"/>
          <w:numId w:val="31"/>
        </w:numPr>
        <w:spacing w:line="360" w:lineRule="auto"/>
        <w:contextualSpacing/>
      </w:pPr>
      <w:r w:rsidRPr="00EA3BBF">
        <w:t xml:space="preserve">This will make a call to the </w:t>
      </w:r>
      <w:proofErr w:type="spellStart"/>
      <w:r w:rsidRPr="00EA3BBF">
        <w:t>LoginServer</w:t>
      </w:r>
      <w:proofErr w:type="spellEnd"/>
      <w:r w:rsidRPr="00EA3BBF">
        <w:t xml:space="preserve"> which will make the actual database check.</w:t>
      </w:r>
    </w:p>
    <w:p w:rsidR="00976739" w:rsidRPr="00EA3BBF" w:rsidRDefault="00805833" w:rsidP="006F7141">
      <w:pPr>
        <w:numPr>
          <w:ilvl w:val="2"/>
          <w:numId w:val="31"/>
        </w:numPr>
        <w:spacing w:line="360" w:lineRule="auto"/>
        <w:contextualSpacing/>
      </w:pPr>
      <w:r w:rsidRPr="00EA3BBF">
        <w:t>If there is a match for the username and the hashed password, the user will be logged in.</w:t>
      </w:r>
    </w:p>
    <w:p w:rsidR="00976739" w:rsidRPr="00EA3BBF" w:rsidDel="00892AED" w:rsidRDefault="00805833" w:rsidP="00892AED">
      <w:pPr>
        <w:numPr>
          <w:ilvl w:val="2"/>
          <w:numId w:val="31"/>
        </w:numPr>
        <w:spacing w:line="360" w:lineRule="auto"/>
        <w:contextualSpacing/>
        <w:rPr>
          <w:del w:id="175" w:author="Jun" w:date="2017-11-24T14:46:00Z"/>
        </w:rPr>
        <w:pPrChange w:id="176" w:author="Jun" w:date="2017-11-24T14:46:00Z">
          <w:pPr>
            <w:numPr>
              <w:ilvl w:val="2"/>
              <w:numId w:val="31"/>
            </w:numPr>
            <w:spacing w:line="360" w:lineRule="auto"/>
            <w:ind w:left="3600" w:hanging="360"/>
            <w:contextualSpacing/>
          </w:pPr>
        </w:pPrChange>
      </w:pPr>
      <w:r w:rsidRPr="00EA3BBF">
        <w:t>Otherwise, an error message will be displayed notifying the user that the username and password combination is invalid.</w:t>
      </w:r>
    </w:p>
    <w:p w:rsidR="00976739" w:rsidRPr="00EA3BBF" w:rsidDel="00892AED" w:rsidRDefault="00805833" w:rsidP="00892AED">
      <w:pPr>
        <w:numPr>
          <w:ilvl w:val="2"/>
          <w:numId w:val="31"/>
        </w:numPr>
        <w:spacing w:line="360" w:lineRule="auto"/>
        <w:contextualSpacing/>
        <w:rPr>
          <w:del w:id="177" w:author="Jun" w:date="2017-11-24T14:46:00Z"/>
        </w:rPr>
        <w:pPrChange w:id="178" w:author="Jun" w:date="2017-11-24T14:46:00Z">
          <w:pPr>
            <w:numPr>
              <w:numId w:val="31"/>
            </w:numPr>
            <w:spacing w:line="360" w:lineRule="auto"/>
            <w:ind w:left="2160" w:hanging="360"/>
            <w:contextualSpacing/>
          </w:pPr>
        </w:pPrChange>
      </w:pPr>
      <w:del w:id="179" w:author="Jun" w:date="2017-11-24T14:46:00Z">
        <w:r w:rsidRPr="00EA3BBF" w:rsidDel="00892AED">
          <w:delText xml:space="preserve">Once this has been accomplished we will trigger a text-to-speech event welcoming the player to the game. </w:delText>
        </w:r>
      </w:del>
    </w:p>
    <w:p w:rsidR="00976739" w:rsidRDefault="00805833" w:rsidP="00892AED">
      <w:pPr>
        <w:numPr>
          <w:ilvl w:val="2"/>
          <w:numId w:val="31"/>
        </w:numPr>
        <w:spacing w:line="360" w:lineRule="auto"/>
        <w:contextualSpacing/>
        <w:rPr>
          <w:b/>
        </w:rPr>
        <w:pPrChange w:id="180" w:author="Jun" w:date="2017-11-24T14:46:00Z">
          <w:pPr>
            <w:spacing w:line="360" w:lineRule="auto"/>
          </w:pPr>
        </w:pPrChange>
      </w:pPr>
      <w:r>
        <w:rPr>
          <w:b/>
        </w:rPr>
        <w:tab/>
      </w:r>
    </w:p>
    <w:p w:rsidR="00976739" w:rsidRDefault="00805833" w:rsidP="006F7141">
      <w:pPr>
        <w:spacing w:line="360" w:lineRule="auto"/>
        <w:rPr>
          <w:b/>
          <w:sz w:val="36"/>
          <w:szCs w:val="36"/>
          <w:u w:val="single"/>
        </w:rPr>
      </w:pPr>
      <w:r>
        <w:rPr>
          <w:b/>
          <w:sz w:val="36"/>
          <w:szCs w:val="36"/>
          <w:u w:val="single"/>
        </w:rPr>
        <w:t>Section 4: Graphics</w:t>
      </w:r>
    </w:p>
    <w:p w:rsidR="00976739" w:rsidRDefault="00805833" w:rsidP="009735A2">
      <w:pPr>
        <w:spacing w:line="360" w:lineRule="auto"/>
        <w:ind w:firstLine="720"/>
        <w:rPr>
          <w:b/>
        </w:rPr>
      </w:pPr>
      <w:r>
        <w:rPr>
          <w:b/>
        </w:rPr>
        <w:t>4a: GUI Design</w:t>
      </w:r>
    </w:p>
    <w:p w:rsidR="00976739" w:rsidRDefault="00805833" w:rsidP="006F7141">
      <w:pPr>
        <w:spacing w:line="360" w:lineRule="auto"/>
        <w:rPr>
          <w:b/>
        </w:rPr>
      </w:pPr>
      <w:r>
        <w:rPr>
          <w:b/>
        </w:rPr>
        <w:lastRenderedPageBreak/>
        <w:tab/>
      </w:r>
      <w:r>
        <w:rPr>
          <w:b/>
        </w:rPr>
        <w:tab/>
        <w:t>4a0: Global Specifications</w:t>
      </w:r>
    </w:p>
    <w:p w:rsidR="00976739" w:rsidRPr="005033BD" w:rsidRDefault="00805833" w:rsidP="006F7141">
      <w:pPr>
        <w:numPr>
          <w:ilvl w:val="0"/>
          <w:numId w:val="22"/>
        </w:numPr>
        <w:spacing w:line="360" w:lineRule="auto"/>
        <w:contextualSpacing/>
      </w:pPr>
      <w:r w:rsidRPr="005033BD">
        <w:t xml:space="preserve">The application will run in </w:t>
      </w:r>
      <w:proofErr w:type="spellStart"/>
      <w:r w:rsidRPr="005033BD">
        <w:t>fullscreen</w:t>
      </w:r>
      <w:proofErr w:type="spellEnd"/>
      <w:r w:rsidRPr="005033BD">
        <w:t xml:space="preserve"> only. The GUI will be designed for 1080p (1920x1080 pixels) screens.</w:t>
      </w:r>
    </w:p>
    <w:p w:rsidR="00976739" w:rsidRDefault="00805833" w:rsidP="006F7141">
      <w:pPr>
        <w:spacing w:line="360" w:lineRule="auto"/>
        <w:rPr>
          <w:b/>
        </w:rPr>
      </w:pPr>
      <w:r>
        <w:rPr>
          <w:b/>
        </w:rPr>
        <w:tab/>
      </w:r>
      <w:r>
        <w:rPr>
          <w:b/>
        </w:rPr>
        <w:tab/>
        <w:t>4ai: Pre-LEVEL</w:t>
      </w:r>
    </w:p>
    <w:p w:rsidR="00976739" w:rsidRPr="005033BD" w:rsidRDefault="00805833" w:rsidP="006F7141">
      <w:pPr>
        <w:numPr>
          <w:ilvl w:val="0"/>
          <w:numId w:val="9"/>
        </w:numPr>
        <w:spacing w:line="360" w:lineRule="auto"/>
        <w:contextualSpacing/>
      </w:pPr>
      <w:r w:rsidRPr="005033BD">
        <w:t xml:space="preserve">The first screen shown to the user (START screen) should have four buttons: Log in, Register, </w:t>
      </w:r>
      <w:del w:id="181" w:author="Jun" w:date="2017-11-24T14:48:00Z">
        <w:r w:rsidRPr="005033BD" w:rsidDel="00837A92">
          <w:delText>Display High Scores, and Continue as Guest</w:delText>
        </w:r>
      </w:del>
      <w:ins w:id="182" w:author="Jun" w:date="2017-11-24T14:48:00Z">
        <w:r w:rsidR="00837A92">
          <w:t>Continue as Guest, and Quit Game</w:t>
        </w:r>
      </w:ins>
      <w:r w:rsidRPr="005033BD">
        <w:t>.</w:t>
      </w:r>
    </w:p>
    <w:p w:rsidR="00976739" w:rsidRPr="005033BD" w:rsidRDefault="00805833" w:rsidP="006F7141">
      <w:pPr>
        <w:numPr>
          <w:ilvl w:val="0"/>
          <w:numId w:val="9"/>
        </w:numPr>
        <w:spacing w:line="360" w:lineRule="auto"/>
        <w:contextualSpacing/>
      </w:pPr>
      <w:r w:rsidRPr="005033BD">
        <w:t>Behind these buttons, there should be START screen art.</w:t>
      </w:r>
    </w:p>
    <w:p w:rsidR="00976739" w:rsidRPr="005033BD" w:rsidRDefault="00805833" w:rsidP="006F7141">
      <w:pPr>
        <w:numPr>
          <w:ilvl w:val="0"/>
          <w:numId w:val="9"/>
        </w:numPr>
        <w:spacing w:line="360" w:lineRule="auto"/>
        <w:contextualSpacing/>
      </w:pPr>
      <w:r w:rsidRPr="005033BD">
        <w:t>The START screen should look like this:</w:t>
      </w:r>
    </w:p>
    <w:p w:rsidR="00976739" w:rsidRDefault="00FC738D" w:rsidP="006F7141">
      <w:pPr>
        <w:spacing w:line="360" w:lineRule="auto"/>
        <w:rPr>
          <w:b/>
        </w:rPr>
      </w:pPr>
      <w:ins w:id="183" w:author="Jun" w:date="2017-11-24T14:49:00Z">
        <w:r>
          <w:rPr>
            <w:b/>
            <w:noProof/>
          </w:rPr>
          <w:drawing>
            <wp:inline distT="0" distB="0" distL="0" distR="0">
              <wp:extent cx="5934075" cy="3390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ins>
      <w:del w:id="184" w:author="Jun" w:date="2017-11-24T14:48:00Z">
        <w:r w:rsidR="00805833" w:rsidDel="00FD50B6">
          <w:rPr>
            <w:b/>
            <w:noProof/>
          </w:rPr>
          <w:drawing>
            <wp:inline distT="114300" distB="114300" distL="114300" distR="114300">
              <wp:extent cx="5943600" cy="33401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del>
    </w:p>
    <w:p w:rsidR="00976739" w:rsidRPr="005033BD" w:rsidDel="00510B73" w:rsidRDefault="00805833" w:rsidP="006F7141">
      <w:pPr>
        <w:numPr>
          <w:ilvl w:val="0"/>
          <w:numId w:val="17"/>
        </w:numPr>
        <w:spacing w:line="360" w:lineRule="auto"/>
        <w:contextualSpacing/>
        <w:rPr>
          <w:del w:id="185" w:author="Jun" w:date="2017-11-24T14:49:00Z"/>
        </w:rPr>
      </w:pPr>
      <w:del w:id="186" w:author="Jun" w:date="2017-11-24T14:49:00Z">
        <w:r w:rsidRPr="005033BD" w:rsidDel="00510B73">
          <w:delText>The Login and Register screens should look like this (except that “Register” should read “Login” if logging in):</w:delText>
        </w:r>
      </w:del>
    </w:p>
    <w:p w:rsidR="00976739" w:rsidRDefault="00805833" w:rsidP="006F7141">
      <w:pPr>
        <w:spacing w:line="360" w:lineRule="auto"/>
        <w:rPr>
          <w:b/>
        </w:rPr>
      </w:pPr>
      <w:del w:id="187" w:author="Jun" w:date="2017-11-24T14:49:00Z">
        <w:r w:rsidDel="00FC738D">
          <w:rPr>
            <w:b/>
            <w:noProof/>
          </w:rPr>
          <w:drawing>
            <wp:inline distT="114300" distB="114300" distL="114300" distR="114300">
              <wp:extent cx="5943600" cy="33401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del>
    </w:p>
    <w:p w:rsidR="00976739" w:rsidRDefault="00805833" w:rsidP="006F7141">
      <w:pPr>
        <w:spacing w:line="360" w:lineRule="auto"/>
        <w:rPr>
          <w:b/>
        </w:rPr>
      </w:pPr>
      <w:r>
        <w:rPr>
          <w:b/>
        </w:rPr>
        <w:tab/>
      </w:r>
      <w:r>
        <w:rPr>
          <w:b/>
        </w:rPr>
        <w:tab/>
        <w:t>4aii: LEVEL</w:t>
      </w:r>
    </w:p>
    <w:p w:rsidR="00976739" w:rsidDel="00803A7C" w:rsidRDefault="00805833" w:rsidP="00803A7C">
      <w:pPr>
        <w:numPr>
          <w:ilvl w:val="0"/>
          <w:numId w:val="3"/>
        </w:numPr>
        <w:spacing w:line="360" w:lineRule="auto"/>
        <w:contextualSpacing/>
        <w:rPr>
          <w:del w:id="188" w:author="Jun" w:date="2017-11-24T14:50:00Z"/>
        </w:rPr>
        <w:pPrChange w:id="189" w:author="Jun" w:date="2017-11-24T14:51:00Z">
          <w:pPr>
            <w:numPr>
              <w:numId w:val="3"/>
            </w:numPr>
            <w:spacing w:line="360" w:lineRule="auto"/>
            <w:ind w:left="2160" w:hanging="360"/>
            <w:contextualSpacing/>
          </w:pPr>
        </w:pPrChange>
      </w:pPr>
      <w:r w:rsidRPr="005033BD">
        <w:t xml:space="preserve">The playing arena on which the actual gameplay will take place (LEVEL) will be a long platform </w:t>
      </w:r>
      <w:del w:id="190" w:author="Jun" w:date="2017-11-24T14:50:00Z">
        <w:r w:rsidRPr="005033BD" w:rsidDel="002B0EA6">
          <w:delText>with the hostile agent (BOSS) in the center. The BOSS will be located at the center of the platform and make attacks from the midground(explained in later sections). The camera may move with the player character, depending on the LEVEL.</w:delText>
        </w:r>
      </w:del>
      <w:ins w:id="191" w:author="Jun" w:date="2017-11-24T14:50:00Z">
        <w:r w:rsidR="002B0EA6">
          <w:t>with background art and tiles drawn in the midground. The player will be placed at the beginning of the LEVEL. The camera will follow the player as they move.</w:t>
        </w:r>
      </w:ins>
      <w:ins w:id="192" w:author="Jun" w:date="2017-11-24T14:51:00Z">
        <w:r w:rsidR="00803A7C">
          <w:tab/>
        </w:r>
      </w:ins>
    </w:p>
    <w:p w:rsidR="00803A7C" w:rsidRPr="005033BD" w:rsidRDefault="00803A7C" w:rsidP="00803A7C">
      <w:pPr>
        <w:numPr>
          <w:ilvl w:val="0"/>
          <w:numId w:val="3"/>
        </w:numPr>
        <w:spacing w:line="360" w:lineRule="auto"/>
        <w:contextualSpacing/>
        <w:rPr>
          <w:ins w:id="193" w:author="Jun" w:date="2017-11-24T14:51:00Z"/>
        </w:rPr>
        <w:pPrChange w:id="194" w:author="Jun" w:date="2017-11-24T14:50:00Z">
          <w:pPr>
            <w:numPr>
              <w:numId w:val="3"/>
            </w:numPr>
            <w:spacing w:line="360" w:lineRule="auto"/>
            <w:ind w:left="2160" w:hanging="360"/>
            <w:contextualSpacing/>
          </w:pPr>
        </w:pPrChange>
      </w:pPr>
    </w:p>
    <w:p w:rsidR="00976739" w:rsidRPr="005033BD" w:rsidDel="00803A7C" w:rsidRDefault="004435B7" w:rsidP="00803A7C">
      <w:pPr>
        <w:numPr>
          <w:ilvl w:val="0"/>
          <w:numId w:val="3"/>
        </w:numPr>
        <w:spacing w:line="360" w:lineRule="auto"/>
        <w:contextualSpacing/>
        <w:rPr>
          <w:del w:id="195" w:author="Jun" w:date="2017-11-24T14:50:00Z"/>
        </w:rPr>
        <w:pPrChange w:id="196" w:author="Jun" w:date="2017-11-24T14:50:00Z">
          <w:pPr>
            <w:numPr>
              <w:numId w:val="3"/>
            </w:numPr>
            <w:spacing w:line="360" w:lineRule="auto"/>
            <w:ind w:left="2160" w:hanging="360"/>
            <w:contextualSpacing/>
          </w:pPr>
        </w:pPrChange>
      </w:pPr>
      <w:ins w:id="197" w:author="Jun" w:date="2017-11-24T15:00:00Z">
        <w:r>
          <w:rPr>
            <w:b/>
            <w:noProof/>
          </w:rPr>
          <w:lastRenderedPageBreak/>
          <w:drawing>
            <wp:anchor distT="0" distB="0" distL="114300" distR="114300" simplePos="0" relativeHeight="251658240" behindDoc="0" locked="0" layoutInCell="1" allowOverlap="1">
              <wp:simplePos x="0" y="0"/>
              <wp:positionH relativeFrom="column">
                <wp:posOffset>381000</wp:posOffset>
              </wp:positionH>
              <wp:positionV relativeFrom="paragraph">
                <wp:posOffset>257175</wp:posOffset>
              </wp:positionV>
              <wp:extent cx="5943600" cy="3352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anchor>
          </w:drawing>
        </w:r>
      </w:ins>
      <w:del w:id="198" w:author="Jun" w:date="2017-11-24T14:50:00Z">
        <w:r w:rsidR="00805833" w:rsidRPr="005033BD" w:rsidDel="00803A7C">
          <w:delText>The player’s health will be displayed in the top left of the screen.</w:delText>
        </w:r>
      </w:del>
    </w:p>
    <w:p w:rsidR="00976739" w:rsidRPr="005033BD" w:rsidDel="00803A7C" w:rsidRDefault="00805833" w:rsidP="00803A7C">
      <w:pPr>
        <w:numPr>
          <w:ilvl w:val="0"/>
          <w:numId w:val="3"/>
        </w:numPr>
        <w:spacing w:line="360" w:lineRule="auto"/>
        <w:contextualSpacing/>
        <w:rPr>
          <w:del w:id="199" w:author="Jun" w:date="2017-11-24T14:50:00Z"/>
        </w:rPr>
        <w:pPrChange w:id="200" w:author="Jun" w:date="2017-11-24T14:50:00Z">
          <w:pPr>
            <w:numPr>
              <w:numId w:val="3"/>
            </w:numPr>
            <w:spacing w:line="360" w:lineRule="auto"/>
            <w:ind w:left="2160" w:hanging="360"/>
            <w:contextualSpacing/>
          </w:pPr>
        </w:pPrChange>
      </w:pPr>
      <w:del w:id="201" w:author="Jun" w:date="2017-11-24T14:50:00Z">
        <w:r w:rsidRPr="005033BD" w:rsidDel="00803A7C">
          <w:delText>There will be a background, on which there will be a painting of mountains.</w:delText>
        </w:r>
      </w:del>
    </w:p>
    <w:p w:rsidR="00976739" w:rsidRPr="005033BD" w:rsidDel="00803A7C" w:rsidRDefault="00805833" w:rsidP="00803A7C">
      <w:pPr>
        <w:numPr>
          <w:ilvl w:val="0"/>
          <w:numId w:val="3"/>
        </w:numPr>
        <w:spacing w:line="360" w:lineRule="auto"/>
        <w:contextualSpacing/>
        <w:rPr>
          <w:del w:id="202" w:author="Jun" w:date="2017-11-24T14:50:00Z"/>
        </w:rPr>
        <w:pPrChange w:id="203" w:author="Jun" w:date="2017-11-24T14:50:00Z">
          <w:pPr>
            <w:numPr>
              <w:numId w:val="3"/>
            </w:numPr>
            <w:spacing w:line="360" w:lineRule="auto"/>
            <w:ind w:left="2160" w:hanging="360"/>
            <w:contextualSpacing/>
          </w:pPr>
        </w:pPrChange>
      </w:pPr>
      <w:del w:id="204" w:author="Jun" w:date="2017-11-24T14:50:00Z">
        <w:r w:rsidRPr="005033BD" w:rsidDel="00803A7C">
          <w:delText>The platform will exist on the foreground.</w:delText>
        </w:r>
      </w:del>
    </w:p>
    <w:p w:rsidR="00976739" w:rsidRPr="005033BD" w:rsidDel="00803A7C" w:rsidRDefault="00805833" w:rsidP="00803A7C">
      <w:pPr>
        <w:numPr>
          <w:ilvl w:val="0"/>
          <w:numId w:val="3"/>
        </w:numPr>
        <w:spacing w:line="360" w:lineRule="auto"/>
        <w:contextualSpacing/>
        <w:rPr>
          <w:del w:id="205" w:author="Jun" w:date="2017-11-24T14:51:00Z"/>
        </w:rPr>
        <w:pPrChange w:id="206" w:author="Jun" w:date="2017-11-24T14:51:00Z">
          <w:pPr>
            <w:numPr>
              <w:numId w:val="3"/>
            </w:numPr>
            <w:spacing w:line="360" w:lineRule="auto"/>
            <w:ind w:left="2160" w:hanging="360"/>
            <w:contextualSpacing/>
          </w:pPr>
        </w:pPrChange>
      </w:pPr>
      <w:del w:id="207" w:author="Jun" w:date="2017-11-24T14:51:00Z">
        <w:r w:rsidRPr="005033BD" w:rsidDel="00803A7C">
          <w:delText xml:space="preserve">The foreground is the only level where character hitboxes will exist. </w:delText>
        </w:r>
      </w:del>
    </w:p>
    <w:p w:rsidR="00976739" w:rsidRDefault="00805833" w:rsidP="00803A7C">
      <w:pPr>
        <w:numPr>
          <w:ilvl w:val="0"/>
          <w:numId w:val="3"/>
        </w:numPr>
        <w:spacing w:line="360" w:lineRule="auto"/>
        <w:contextualSpacing/>
        <w:rPr>
          <w:ins w:id="208" w:author="Jun" w:date="2017-11-24T14:59:00Z"/>
        </w:rPr>
        <w:pPrChange w:id="209" w:author="Jun" w:date="2017-11-24T14:51:00Z">
          <w:pPr>
            <w:numPr>
              <w:numId w:val="3"/>
            </w:numPr>
            <w:spacing w:line="360" w:lineRule="auto"/>
            <w:ind w:left="2160" w:hanging="360"/>
            <w:contextualSpacing/>
          </w:pPr>
        </w:pPrChange>
      </w:pPr>
      <w:r w:rsidRPr="005033BD">
        <w:t>The LEVEL should look like this</w:t>
      </w:r>
      <w:del w:id="210" w:author="Jun" w:date="2017-11-24T15:00:00Z">
        <w:r w:rsidRPr="005033BD" w:rsidDel="004435B7">
          <w:delText>:</w:delText>
        </w:r>
      </w:del>
    </w:p>
    <w:p w:rsidR="004D07BB" w:rsidRPr="005033BD" w:rsidRDefault="004D07BB" w:rsidP="00803A7C">
      <w:pPr>
        <w:numPr>
          <w:ilvl w:val="0"/>
          <w:numId w:val="3"/>
        </w:numPr>
        <w:spacing w:line="360" w:lineRule="auto"/>
        <w:contextualSpacing/>
        <w:pPrChange w:id="211" w:author="Jun" w:date="2017-11-24T14:51:00Z">
          <w:pPr>
            <w:numPr>
              <w:numId w:val="3"/>
            </w:numPr>
            <w:spacing w:line="360" w:lineRule="auto"/>
            <w:ind w:left="2160" w:hanging="360"/>
            <w:contextualSpacing/>
          </w:pPr>
        </w:pPrChange>
      </w:pPr>
      <w:ins w:id="212" w:author="Jun" w:date="2017-11-24T14:59:00Z">
        <w:r>
          <w:t>The LEVEL’s win condition is to reach the spaceship at the end of the LEVEL. The spaceship will have a short takeoff animation</w:t>
        </w:r>
        <w:r w:rsidR="00F827DB">
          <w:t>.</w:t>
        </w:r>
      </w:ins>
      <w:ins w:id="213" w:author="Jun" w:date="2017-11-24T15:01:00Z">
        <w:r w:rsidR="00763677">
          <w:rPr>
            <w:noProof/>
          </w:rPr>
          <w:drawing>
            <wp:inline distT="0" distB="0" distL="0" distR="0">
              <wp:extent cx="4495800" cy="369478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5712" cy="3711148"/>
                      </a:xfrm>
                      <a:prstGeom prst="rect">
                        <a:avLst/>
                      </a:prstGeom>
                      <a:noFill/>
                      <a:ln>
                        <a:noFill/>
                      </a:ln>
                    </pic:spPr>
                  </pic:pic>
                </a:graphicData>
              </a:graphic>
            </wp:inline>
          </w:drawing>
        </w:r>
      </w:ins>
      <w:bookmarkStart w:id="214" w:name="_GoBack"/>
      <w:bookmarkEnd w:id="214"/>
    </w:p>
    <w:p w:rsidR="00976739" w:rsidRDefault="00805833" w:rsidP="006F7141">
      <w:pPr>
        <w:spacing w:line="360" w:lineRule="auto"/>
        <w:rPr>
          <w:b/>
        </w:rPr>
      </w:pPr>
      <w:del w:id="215" w:author="Jun" w:date="2017-11-24T14:51:00Z">
        <w:r w:rsidDel="00BB608B">
          <w:rPr>
            <w:b/>
            <w:noProof/>
          </w:rPr>
          <w:drawing>
            <wp:inline distT="114300" distB="114300" distL="114300" distR="114300">
              <wp:extent cx="5943600" cy="33401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del>
    </w:p>
    <w:p w:rsidR="00976739" w:rsidRDefault="00805833" w:rsidP="006F7141">
      <w:pPr>
        <w:spacing w:line="360" w:lineRule="auto"/>
        <w:rPr>
          <w:b/>
        </w:rPr>
      </w:pPr>
      <w:r>
        <w:rPr>
          <w:b/>
        </w:rPr>
        <w:lastRenderedPageBreak/>
        <w:tab/>
      </w:r>
      <w:r>
        <w:rPr>
          <w:b/>
        </w:rPr>
        <w:tab/>
        <w:t>4aiii: Post-LEVEL</w:t>
      </w:r>
    </w:p>
    <w:p w:rsidR="00976739" w:rsidRDefault="00805833" w:rsidP="006F7141">
      <w:pPr>
        <w:numPr>
          <w:ilvl w:val="0"/>
          <w:numId w:val="12"/>
        </w:numPr>
        <w:spacing w:line="360" w:lineRule="auto"/>
        <w:contextualSpacing/>
        <w:rPr>
          <w:ins w:id="216" w:author="Jun" w:date="2017-11-24T14:51:00Z"/>
        </w:rPr>
      </w:pPr>
      <w:r w:rsidRPr="005033BD">
        <w:t>The post-LEVEL screen</w:t>
      </w:r>
      <w:del w:id="217" w:author="Jun" w:date="2017-11-24T14:51:00Z">
        <w:r w:rsidRPr="005033BD" w:rsidDel="008D48B6">
          <w:delText xml:space="preserve"> that displays depends on whether or not the player won the game.</w:delText>
        </w:r>
      </w:del>
      <w:ins w:id="218" w:author="Jun" w:date="2017-11-24T14:51:00Z">
        <w:r w:rsidR="008D48B6">
          <w:t xml:space="preserve"> will display “Game Over” text and background art.</w:t>
        </w:r>
      </w:ins>
    </w:p>
    <w:p w:rsidR="008D48B6" w:rsidRPr="005033BD" w:rsidDel="008D48B6" w:rsidRDefault="008D48B6" w:rsidP="008D48B6">
      <w:pPr>
        <w:numPr>
          <w:ilvl w:val="0"/>
          <w:numId w:val="12"/>
        </w:numPr>
        <w:spacing w:line="360" w:lineRule="auto"/>
        <w:contextualSpacing/>
        <w:rPr>
          <w:del w:id="219" w:author="Jun" w:date="2017-11-24T14:52:00Z"/>
        </w:rPr>
        <w:pPrChange w:id="220" w:author="Jun" w:date="2017-11-24T14:52:00Z">
          <w:pPr>
            <w:numPr>
              <w:numId w:val="12"/>
            </w:numPr>
            <w:spacing w:line="360" w:lineRule="auto"/>
            <w:ind w:left="2160" w:hanging="360"/>
            <w:contextualSpacing/>
          </w:pPr>
        </w:pPrChange>
      </w:pPr>
      <w:ins w:id="221" w:author="Jun" w:date="2017-11-24T14:52:00Z">
        <w:r>
          <w:t>This screen will be displayed when the player beats the level by getting to the spaceship at the end.</w:t>
        </w:r>
      </w:ins>
    </w:p>
    <w:p w:rsidR="00976739" w:rsidRPr="005033BD" w:rsidDel="008D48B6" w:rsidRDefault="00805833" w:rsidP="008D48B6">
      <w:pPr>
        <w:numPr>
          <w:ilvl w:val="0"/>
          <w:numId w:val="12"/>
        </w:numPr>
        <w:spacing w:line="360" w:lineRule="auto"/>
        <w:contextualSpacing/>
        <w:rPr>
          <w:del w:id="222" w:author="Jun" w:date="2017-11-24T14:52:00Z"/>
        </w:rPr>
        <w:pPrChange w:id="223" w:author="Jun" w:date="2017-11-24T14:52:00Z">
          <w:pPr>
            <w:numPr>
              <w:numId w:val="12"/>
            </w:numPr>
            <w:spacing w:line="360" w:lineRule="auto"/>
            <w:ind w:left="2160" w:hanging="360"/>
            <w:contextualSpacing/>
          </w:pPr>
        </w:pPrChange>
      </w:pPr>
      <w:del w:id="224" w:author="Jun" w:date="2017-11-24T14:52:00Z">
        <w:r w:rsidRPr="005033BD" w:rsidDel="008D48B6">
          <w:delText>If the player won, the VICTORY screen should be displayed. The VICTORY screen should show the player’s score as well as the list of high scores (see section 3 on data management). This screen should eventually fade back to the START screen (within 10-20 seconds).</w:delText>
        </w:r>
      </w:del>
    </w:p>
    <w:p w:rsidR="00976739" w:rsidRPr="005033BD" w:rsidRDefault="00805833" w:rsidP="008D48B6">
      <w:pPr>
        <w:numPr>
          <w:ilvl w:val="0"/>
          <w:numId w:val="12"/>
        </w:numPr>
        <w:spacing w:line="360" w:lineRule="auto"/>
        <w:contextualSpacing/>
        <w:pPrChange w:id="225" w:author="Jun" w:date="2017-11-24T14:52:00Z">
          <w:pPr>
            <w:numPr>
              <w:numId w:val="12"/>
            </w:numPr>
            <w:spacing w:line="360" w:lineRule="auto"/>
            <w:ind w:left="2160" w:hanging="360"/>
            <w:contextualSpacing/>
          </w:pPr>
        </w:pPrChange>
      </w:pPr>
      <w:del w:id="226" w:author="Jun" w:date="2017-11-24T14:52:00Z">
        <w:r w:rsidRPr="005033BD" w:rsidDel="008D48B6">
          <w:delText>If the player lost, the GAME OVER screen should be displayed. This screen should print “GAME OVER” and then fade back to the START screen (within 10-20 seconds).</w:delText>
        </w:r>
      </w:del>
    </w:p>
    <w:p w:rsidR="00976739" w:rsidRPr="005033BD" w:rsidRDefault="00805833" w:rsidP="006F7141">
      <w:pPr>
        <w:numPr>
          <w:ilvl w:val="0"/>
          <w:numId w:val="12"/>
        </w:numPr>
        <w:spacing w:line="360" w:lineRule="auto"/>
        <w:contextualSpacing/>
      </w:pPr>
      <w:r w:rsidRPr="005033BD">
        <w:t xml:space="preserve">The </w:t>
      </w:r>
      <w:del w:id="227" w:author="Jun" w:date="2017-11-24T14:52:00Z">
        <w:r w:rsidRPr="005033BD" w:rsidDel="008D48B6">
          <w:delText xml:space="preserve">VICTORY </w:delText>
        </w:r>
      </w:del>
      <w:ins w:id="228" w:author="Jun" w:date="2017-11-24T14:52:00Z">
        <w:r w:rsidR="008D48B6">
          <w:t>Game Over</w:t>
        </w:r>
        <w:r w:rsidR="008D48B6" w:rsidRPr="005033BD">
          <w:t xml:space="preserve"> </w:t>
        </w:r>
      </w:ins>
      <w:r w:rsidRPr="005033BD">
        <w:t>screen should look like this:</w:t>
      </w:r>
    </w:p>
    <w:p w:rsidR="00976739" w:rsidDel="008D48B6" w:rsidRDefault="00805833" w:rsidP="008D48B6">
      <w:pPr>
        <w:spacing w:line="360" w:lineRule="auto"/>
        <w:rPr>
          <w:del w:id="229" w:author="Jun" w:date="2017-11-24T14:52:00Z"/>
          <w:b/>
        </w:rPr>
        <w:pPrChange w:id="230" w:author="Jun" w:date="2017-11-24T14:52:00Z">
          <w:pPr>
            <w:spacing w:line="360" w:lineRule="auto"/>
          </w:pPr>
        </w:pPrChange>
      </w:pPr>
      <w:del w:id="231" w:author="Jun" w:date="2017-11-24T14:52:00Z">
        <w:r w:rsidDel="008D48B6">
          <w:rPr>
            <w:b/>
            <w:noProof/>
          </w:rPr>
          <w:drawing>
            <wp:inline distT="114300" distB="114300" distL="114300" distR="114300">
              <wp:extent cx="5943600" cy="33401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del>
    </w:p>
    <w:p w:rsidR="00976739" w:rsidRPr="005033BD" w:rsidDel="008D48B6" w:rsidRDefault="00805833" w:rsidP="008D48B6">
      <w:pPr>
        <w:spacing w:line="360" w:lineRule="auto"/>
        <w:rPr>
          <w:del w:id="232" w:author="Jun" w:date="2017-11-24T14:52:00Z"/>
        </w:rPr>
        <w:pPrChange w:id="233" w:author="Jun" w:date="2017-11-24T14:52:00Z">
          <w:pPr>
            <w:numPr>
              <w:numId w:val="12"/>
            </w:numPr>
            <w:spacing w:line="360" w:lineRule="auto"/>
            <w:ind w:left="2160" w:hanging="360"/>
            <w:contextualSpacing/>
          </w:pPr>
        </w:pPrChange>
      </w:pPr>
      <w:del w:id="234" w:author="Jun" w:date="2017-11-24T14:52:00Z">
        <w:r w:rsidRPr="005033BD" w:rsidDel="008D48B6">
          <w:delText>The GAME OVER screen should look like this:</w:delText>
        </w:r>
      </w:del>
    </w:p>
    <w:p w:rsidR="00976739" w:rsidRDefault="00805833" w:rsidP="006F7141">
      <w:pPr>
        <w:spacing w:line="360" w:lineRule="auto"/>
        <w:rPr>
          <w:b/>
        </w:rPr>
      </w:pPr>
      <w:del w:id="235" w:author="Jun" w:date="2017-11-24T14:52:00Z">
        <w:r w:rsidDel="008D48B6">
          <w:rPr>
            <w:b/>
            <w:noProof/>
          </w:rPr>
          <w:drawing>
            <wp:inline distT="114300" distB="114300" distL="114300" distR="114300">
              <wp:extent cx="5943600" cy="3340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del>
      <w:ins w:id="236" w:author="Jun" w:date="2017-11-24T14:53:00Z">
        <w:r w:rsidR="008D48B6">
          <w:rPr>
            <w:b/>
            <w:noProof/>
          </w:rPr>
          <w:drawing>
            <wp:inline distT="0" distB="0" distL="0" distR="0">
              <wp:extent cx="59340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ins>
    </w:p>
    <w:p w:rsidR="00976739" w:rsidRDefault="00805833" w:rsidP="006F7141">
      <w:pPr>
        <w:spacing w:line="360" w:lineRule="auto"/>
        <w:rPr>
          <w:b/>
        </w:rPr>
      </w:pPr>
      <w:r>
        <w:rPr>
          <w:b/>
        </w:rPr>
        <w:tab/>
        <w:t>4b: Modelling and Animation</w:t>
      </w:r>
    </w:p>
    <w:p w:rsidR="00976739" w:rsidRDefault="00805833" w:rsidP="006F7141">
      <w:pPr>
        <w:spacing w:line="360" w:lineRule="auto"/>
        <w:rPr>
          <w:b/>
        </w:rPr>
      </w:pPr>
      <w:r>
        <w:rPr>
          <w:b/>
        </w:rPr>
        <w:tab/>
      </w:r>
      <w:r>
        <w:rPr>
          <w:b/>
        </w:rPr>
        <w:tab/>
        <w:t>4bi: Environment</w:t>
      </w:r>
    </w:p>
    <w:p w:rsidR="00976739" w:rsidRDefault="00805833" w:rsidP="006F7141">
      <w:pPr>
        <w:numPr>
          <w:ilvl w:val="0"/>
          <w:numId w:val="21"/>
        </w:numPr>
        <w:spacing w:line="360" w:lineRule="auto"/>
        <w:contextualSpacing/>
        <w:rPr>
          <w:b/>
        </w:rPr>
      </w:pPr>
      <w:del w:id="237" w:author="Jun" w:date="2017-11-24T14:53:00Z">
        <w:r w:rsidRPr="005033BD" w:rsidDel="00597ACC">
          <w:delText>The LEVEL’s background (the sky and mountains in the figure in 4aii above) should have some looping animations. For instance, there should be moving clouds. The</w:delText>
        </w:r>
      </w:del>
      <w:ins w:id="238" w:author="Jun" w:date="2017-11-24T14:53:00Z">
        <w:r w:rsidR="00597ACC">
          <w:t>The</w:t>
        </w:r>
      </w:ins>
      <w:r w:rsidRPr="005033BD">
        <w:t xml:space="preserve"> LEVEL art will be painted in Photoshop</w:t>
      </w:r>
      <w:ins w:id="239" w:author="Jun" w:date="2017-11-24T14:54:00Z">
        <w:r w:rsidR="00570986">
          <w:t>, as will the tiles. The tiles will be placed using Graphics2D.</w:t>
        </w:r>
      </w:ins>
      <w:del w:id="240" w:author="Jun" w:date="2017-11-24T14:54:00Z">
        <w:r w:rsidRPr="005033BD" w:rsidDel="00570986">
          <w:delText>.</w:delText>
        </w:r>
      </w:del>
    </w:p>
    <w:p w:rsidR="00976739" w:rsidRDefault="00805833" w:rsidP="006F7141">
      <w:pPr>
        <w:spacing w:line="360" w:lineRule="auto"/>
        <w:rPr>
          <w:b/>
        </w:rPr>
      </w:pPr>
      <w:r>
        <w:rPr>
          <w:b/>
        </w:rPr>
        <w:tab/>
      </w:r>
      <w:r>
        <w:rPr>
          <w:b/>
        </w:rPr>
        <w:tab/>
        <w:t>4bii: Player Character (PC)</w:t>
      </w:r>
    </w:p>
    <w:p w:rsidR="00976739" w:rsidRPr="005033BD" w:rsidRDefault="00805833" w:rsidP="006F7141">
      <w:pPr>
        <w:numPr>
          <w:ilvl w:val="0"/>
          <w:numId w:val="25"/>
        </w:numPr>
        <w:spacing w:line="360" w:lineRule="auto"/>
        <w:contextualSpacing/>
      </w:pPr>
      <w:r w:rsidRPr="005033BD">
        <w:t xml:space="preserve">The PC will be drawn by hand, vectored in Photoshop / </w:t>
      </w:r>
      <w:proofErr w:type="spellStart"/>
      <w:r w:rsidRPr="005033BD">
        <w:t>Inkscape</w:t>
      </w:r>
      <w:proofErr w:type="spellEnd"/>
      <w:r w:rsidRPr="005033BD">
        <w:t xml:space="preserve"> and converted into sprite sheets for animation in </w:t>
      </w:r>
      <w:proofErr w:type="spellStart"/>
      <w:r w:rsidRPr="005033BD">
        <w:t>Inkscape</w:t>
      </w:r>
      <w:proofErr w:type="spellEnd"/>
      <w:r w:rsidRPr="005033BD">
        <w:t>.</w:t>
      </w:r>
    </w:p>
    <w:p w:rsidR="00976739" w:rsidRPr="005033BD" w:rsidDel="0094569F" w:rsidRDefault="00805833" w:rsidP="0094569F">
      <w:pPr>
        <w:numPr>
          <w:ilvl w:val="0"/>
          <w:numId w:val="25"/>
        </w:numPr>
        <w:spacing w:line="360" w:lineRule="auto"/>
        <w:contextualSpacing/>
        <w:rPr>
          <w:del w:id="241" w:author="Jun" w:date="2017-11-24T14:54:00Z"/>
        </w:rPr>
        <w:pPrChange w:id="242" w:author="Jun" w:date="2017-11-24T14:54:00Z">
          <w:pPr>
            <w:numPr>
              <w:numId w:val="25"/>
            </w:numPr>
            <w:spacing w:line="360" w:lineRule="auto"/>
            <w:ind w:left="2160" w:hanging="360"/>
            <w:contextualSpacing/>
          </w:pPr>
        </w:pPrChange>
      </w:pPr>
      <w:r w:rsidRPr="005033BD">
        <w:t>PC actions will be animated in the same way.</w:t>
      </w:r>
      <w:ins w:id="243" w:author="Jun" w:date="2017-11-24T14:54:00Z">
        <w:r w:rsidR="0094569F" w:rsidRPr="005033BD" w:rsidDel="0094569F">
          <w:t xml:space="preserve"> </w:t>
        </w:r>
      </w:ins>
    </w:p>
    <w:p w:rsidR="00976739" w:rsidRPr="005033BD" w:rsidDel="0094569F" w:rsidRDefault="00805833" w:rsidP="0094569F">
      <w:pPr>
        <w:numPr>
          <w:ilvl w:val="0"/>
          <w:numId w:val="25"/>
        </w:numPr>
        <w:spacing w:line="360" w:lineRule="auto"/>
        <w:contextualSpacing/>
        <w:rPr>
          <w:del w:id="244" w:author="Jun" w:date="2017-11-24T14:54:00Z"/>
        </w:rPr>
        <w:pPrChange w:id="245" w:author="Jun" w:date="2017-11-24T14:54:00Z">
          <w:pPr>
            <w:numPr>
              <w:numId w:val="25"/>
            </w:numPr>
            <w:spacing w:line="360" w:lineRule="auto"/>
            <w:ind w:left="2160" w:hanging="360"/>
            <w:contextualSpacing/>
          </w:pPr>
        </w:pPrChange>
      </w:pPr>
      <w:del w:id="246" w:author="Jun" w:date="2017-11-24T14:54:00Z">
        <w:r w:rsidRPr="005033BD" w:rsidDel="0094569F">
          <w:delText>The PC should look roughly like this:</w:delText>
        </w:r>
      </w:del>
    </w:p>
    <w:p w:rsidR="00976739" w:rsidRDefault="00805833" w:rsidP="0094569F">
      <w:pPr>
        <w:numPr>
          <w:ilvl w:val="0"/>
          <w:numId w:val="25"/>
        </w:numPr>
        <w:spacing w:line="360" w:lineRule="auto"/>
        <w:contextualSpacing/>
        <w:rPr>
          <w:b/>
        </w:rPr>
        <w:pPrChange w:id="247" w:author="Jun" w:date="2017-11-24T14:54:00Z">
          <w:pPr>
            <w:spacing w:line="360" w:lineRule="auto"/>
            <w:ind w:left="5760" w:firstLine="720"/>
          </w:pPr>
        </w:pPrChange>
      </w:pPr>
      <w:del w:id="248" w:author="Jun" w:date="2017-11-24T14:54:00Z">
        <w:r w:rsidDel="0094569F">
          <w:rPr>
            <w:b/>
            <w:noProof/>
          </w:rPr>
          <w:drawing>
            <wp:inline distT="114300" distB="114300" distL="114300" distR="114300">
              <wp:extent cx="1354373" cy="181451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354373" cy="1814513"/>
                      </a:xfrm>
                      <a:prstGeom prst="rect">
                        <a:avLst/>
                      </a:prstGeom>
                      <a:ln/>
                    </pic:spPr>
                  </pic:pic>
                </a:graphicData>
              </a:graphic>
            </wp:inline>
          </w:drawing>
        </w:r>
      </w:del>
    </w:p>
    <w:p w:rsidR="00976739" w:rsidDel="00F03859" w:rsidRDefault="00805833" w:rsidP="00F03859">
      <w:pPr>
        <w:spacing w:line="360" w:lineRule="auto"/>
        <w:rPr>
          <w:del w:id="249" w:author="Jun" w:date="2017-11-24T14:54:00Z"/>
          <w:b/>
        </w:rPr>
        <w:pPrChange w:id="250" w:author="Jun" w:date="2017-11-24T14:54:00Z">
          <w:pPr>
            <w:spacing w:line="360" w:lineRule="auto"/>
          </w:pPr>
        </w:pPrChange>
      </w:pPr>
      <w:r>
        <w:rPr>
          <w:b/>
        </w:rPr>
        <w:tab/>
      </w:r>
      <w:r>
        <w:rPr>
          <w:b/>
        </w:rPr>
        <w:tab/>
      </w:r>
      <w:del w:id="251" w:author="Jun" w:date="2017-11-24T14:54:00Z">
        <w:r w:rsidDel="00F03859">
          <w:rPr>
            <w:b/>
          </w:rPr>
          <w:delText>4biii: Hostile Agent (BOSS)</w:delText>
        </w:r>
      </w:del>
    </w:p>
    <w:p w:rsidR="00976739" w:rsidRPr="005033BD" w:rsidDel="00F03859" w:rsidRDefault="00805833" w:rsidP="00F03859">
      <w:pPr>
        <w:spacing w:line="360" w:lineRule="auto"/>
        <w:rPr>
          <w:del w:id="252" w:author="Jun" w:date="2017-11-24T14:54:00Z"/>
        </w:rPr>
        <w:pPrChange w:id="253" w:author="Jun" w:date="2017-11-24T14:54:00Z">
          <w:pPr>
            <w:numPr>
              <w:numId w:val="26"/>
            </w:numPr>
            <w:spacing w:line="360" w:lineRule="auto"/>
            <w:ind w:left="2160" w:hanging="360"/>
            <w:contextualSpacing/>
          </w:pPr>
        </w:pPrChange>
      </w:pPr>
      <w:del w:id="254" w:author="Jun" w:date="2017-11-24T14:54:00Z">
        <w:r w:rsidRPr="005033BD" w:rsidDel="00F03859">
          <w:delText>Like the PC, the BOSS will be drawn by hand, vectored in Photoshop / Inkscape, and converted into sprite sheets for animation in Inkscape.</w:delText>
        </w:r>
      </w:del>
    </w:p>
    <w:p w:rsidR="00976739" w:rsidRPr="005033BD" w:rsidDel="00F03859" w:rsidRDefault="00805833" w:rsidP="00F03859">
      <w:pPr>
        <w:spacing w:line="360" w:lineRule="auto"/>
        <w:rPr>
          <w:del w:id="255" w:author="Jun" w:date="2017-11-24T14:54:00Z"/>
        </w:rPr>
        <w:pPrChange w:id="256" w:author="Jun" w:date="2017-11-24T14:54:00Z">
          <w:pPr>
            <w:numPr>
              <w:numId w:val="26"/>
            </w:numPr>
            <w:spacing w:line="360" w:lineRule="auto"/>
            <w:ind w:left="2160" w:hanging="360"/>
            <w:contextualSpacing/>
          </w:pPr>
        </w:pPrChange>
      </w:pPr>
      <w:del w:id="257" w:author="Jun" w:date="2017-11-24T14:54:00Z">
        <w:r w:rsidRPr="005033BD" w:rsidDel="00F03859">
          <w:delText>Critically, the BOSS needs two sets of sprites: one for its main body (which will live in the midground) and one for the body parts that will attack (which will live in the foreground). For instance, his fists, which will need to punch at the player, must exist in the foreground.</w:delText>
        </w:r>
      </w:del>
    </w:p>
    <w:p w:rsidR="00976739" w:rsidRPr="005033BD" w:rsidDel="00F03859" w:rsidRDefault="00805833" w:rsidP="00F03859">
      <w:pPr>
        <w:spacing w:line="360" w:lineRule="auto"/>
        <w:rPr>
          <w:del w:id="258" w:author="Jun" w:date="2017-11-24T14:54:00Z"/>
        </w:rPr>
        <w:pPrChange w:id="259" w:author="Jun" w:date="2017-11-24T14:54:00Z">
          <w:pPr>
            <w:numPr>
              <w:numId w:val="26"/>
            </w:numPr>
            <w:spacing w:line="360" w:lineRule="auto"/>
            <w:ind w:left="2160" w:hanging="360"/>
            <w:contextualSpacing/>
          </w:pPr>
        </w:pPrChange>
      </w:pPr>
      <w:del w:id="260" w:author="Jun" w:date="2017-11-24T14:54:00Z">
        <w:r w:rsidRPr="005033BD" w:rsidDel="00F03859">
          <w:delText>Then, each BOSS action also needs two sets of animations, for the background BOSS movement (e.g. raising arm) and the corresponding foreground movement (e.g. fist coming down on platform).</w:delText>
        </w:r>
      </w:del>
    </w:p>
    <w:p w:rsidR="00976739" w:rsidRPr="005033BD" w:rsidDel="00F03859" w:rsidRDefault="00805833" w:rsidP="00F03859">
      <w:pPr>
        <w:spacing w:line="360" w:lineRule="auto"/>
        <w:rPr>
          <w:del w:id="261" w:author="Jun" w:date="2017-11-24T14:54:00Z"/>
        </w:rPr>
        <w:pPrChange w:id="262" w:author="Jun" w:date="2017-11-24T14:54:00Z">
          <w:pPr>
            <w:numPr>
              <w:numId w:val="26"/>
            </w:numPr>
            <w:spacing w:line="360" w:lineRule="auto"/>
            <w:ind w:left="2160" w:hanging="360"/>
            <w:contextualSpacing/>
          </w:pPr>
        </w:pPrChange>
      </w:pPr>
      <w:del w:id="263" w:author="Jun" w:date="2017-11-24T14:54:00Z">
        <w:r w:rsidRPr="005033BD" w:rsidDel="00F03859">
          <w:delText>The BOSS should look roughly like this:</w:delText>
        </w:r>
      </w:del>
    </w:p>
    <w:p w:rsidR="00976739" w:rsidDel="00F03859" w:rsidRDefault="00805833" w:rsidP="00F03859">
      <w:pPr>
        <w:spacing w:line="360" w:lineRule="auto"/>
        <w:rPr>
          <w:del w:id="264" w:author="Jun" w:date="2017-11-24T14:54:00Z"/>
          <w:b/>
        </w:rPr>
        <w:pPrChange w:id="265" w:author="Jun" w:date="2017-11-24T14:54:00Z">
          <w:pPr>
            <w:spacing w:line="360" w:lineRule="auto"/>
            <w:ind w:left="4320" w:firstLine="720"/>
          </w:pPr>
        </w:pPrChange>
      </w:pPr>
      <w:del w:id="266" w:author="Jun" w:date="2017-11-24T14:54:00Z">
        <w:r w:rsidDel="00F03859">
          <w:rPr>
            <w:b/>
            <w:noProof/>
          </w:rPr>
          <w:drawing>
            <wp:inline distT="114300" distB="114300" distL="114300" distR="114300">
              <wp:extent cx="2281238" cy="2281238"/>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2281238" cy="2281238"/>
                      </a:xfrm>
                      <a:prstGeom prst="rect">
                        <a:avLst/>
                      </a:prstGeom>
                      <a:ln/>
                    </pic:spPr>
                  </pic:pic>
                </a:graphicData>
              </a:graphic>
            </wp:inline>
          </w:drawing>
        </w:r>
      </w:del>
    </w:p>
    <w:p w:rsidR="00976739" w:rsidRPr="005033BD" w:rsidDel="00F03859" w:rsidRDefault="00805833" w:rsidP="00F03859">
      <w:pPr>
        <w:spacing w:line="360" w:lineRule="auto"/>
        <w:rPr>
          <w:del w:id="267" w:author="Jun" w:date="2017-11-24T14:54:00Z"/>
        </w:rPr>
        <w:pPrChange w:id="268" w:author="Jun" w:date="2017-11-24T14:54:00Z">
          <w:pPr>
            <w:numPr>
              <w:numId w:val="10"/>
            </w:numPr>
            <w:spacing w:line="360" w:lineRule="auto"/>
            <w:ind w:left="2160" w:hanging="360"/>
            <w:contextualSpacing/>
          </w:pPr>
        </w:pPrChange>
      </w:pPr>
      <w:del w:id="269" w:author="Jun" w:date="2017-11-24T14:54:00Z">
        <w:r w:rsidRPr="005033BD" w:rsidDel="00F03859">
          <w:delText>As an example of foreground models, the BOSS’ fist should look roughly like this:</w:delText>
        </w:r>
      </w:del>
    </w:p>
    <w:p w:rsidR="00976739" w:rsidDel="00F03859" w:rsidRDefault="00805833" w:rsidP="00F03859">
      <w:pPr>
        <w:spacing w:line="360" w:lineRule="auto"/>
        <w:rPr>
          <w:del w:id="270" w:author="Jun" w:date="2017-11-24T14:54:00Z"/>
          <w:b/>
        </w:rPr>
        <w:pPrChange w:id="271" w:author="Jun" w:date="2017-11-24T14:54:00Z">
          <w:pPr>
            <w:spacing w:line="360" w:lineRule="auto"/>
            <w:ind w:left="5040" w:firstLine="720"/>
          </w:pPr>
        </w:pPrChange>
      </w:pPr>
      <w:del w:id="272" w:author="Jun" w:date="2017-11-24T14:54:00Z">
        <w:r w:rsidDel="00F03859">
          <w:rPr>
            <w:b/>
            <w:noProof/>
          </w:rPr>
          <w:drawing>
            <wp:inline distT="114300" distB="114300" distL="114300" distR="114300">
              <wp:extent cx="2033588" cy="203358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033588" cy="2033588"/>
                      </a:xfrm>
                      <a:prstGeom prst="rect">
                        <a:avLst/>
                      </a:prstGeom>
                      <a:ln/>
                    </pic:spPr>
                  </pic:pic>
                </a:graphicData>
              </a:graphic>
            </wp:inline>
          </w:drawing>
        </w:r>
      </w:del>
    </w:p>
    <w:p w:rsidR="00976739" w:rsidDel="00F03859" w:rsidRDefault="00805833" w:rsidP="00F03859">
      <w:pPr>
        <w:spacing w:line="360" w:lineRule="auto"/>
        <w:rPr>
          <w:del w:id="273" w:author="Jun" w:date="2017-11-24T14:54:00Z"/>
          <w:b/>
        </w:rPr>
        <w:pPrChange w:id="274" w:author="Jun" w:date="2017-11-24T14:54:00Z">
          <w:pPr>
            <w:spacing w:line="360" w:lineRule="auto"/>
          </w:pPr>
        </w:pPrChange>
      </w:pPr>
      <w:del w:id="275" w:author="Jun" w:date="2017-11-24T14:54:00Z">
        <w:r w:rsidDel="00F03859">
          <w:rPr>
            <w:b/>
          </w:rPr>
          <w:tab/>
        </w:r>
        <w:r w:rsidDel="00F03859">
          <w:rPr>
            <w:b/>
          </w:rPr>
          <w:tab/>
          <w:delText>4biv: Flavor Animations</w:delText>
        </w:r>
      </w:del>
    </w:p>
    <w:p w:rsidR="00976739" w:rsidRPr="005033BD" w:rsidRDefault="00805833" w:rsidP="00F03859">
      <w:pPr>
        <w:spacing w:line="360" w:lineRule="auto"/>
        <w:pPrChange w:id="276" w:author="Jun" w:date="2017-11-24T14:54:00Z">
          <w:pPr>
            <w:numPr>
              <w:numId w:val="29"/>
            </w:numPr>
            <w:spacing w:line="360" w:lineRule="auto"/>
            <w:ind w:left="2160" w:hanging="360"/>
            <w:contextualSpacing/>
          </w:pPr>
        </w:pPrChange>
      </w:pPr>
      <w:del w:id="277" w:author="Jun" w:date="2017-11-24T14:54:00Z">
        <w:r w:rsidRPr="005033BD" w:rsidDel="00F03859">
          <w:delText>Miscellaneous looping animations (e.g. clouds, waterfalls on the mountains) will be drawn in Photoshop. These will be applied in separate layers with equal parallax factors to the layers that they correspond to so as to seamlessly integrate them into the static art.</w:delText>
        </w:r>
      </w:del>
    </w:p>
    <w:p w:rsidR="00976739" w:rsidRDefault="00805833" w:rsidP="006F7141">
      <w:pPr>
        <w:spacing w:line="360" w:lineRule="auto"/>
        <w:rPr>
          <w:b/>
          <w:sz w:val="36"/>
          <w:szCs w:val="36"/>
        </w:rPr>
      </w:pPr>
      <w:r>
        <w:rPr>
          <w:b/>
          <w:sz w:val="36"/>
          <w:szCs w:val="36"/>
          <w:u w:val="single"/>
        </w:rPr>
        <w:t>Section 5: Sound</w:t>
      </w:r>
    </w:p>
    <w:p w:rsidR="00976739" w:rsidRDefault="00805833" w:rsidP="006F7141">
      <w:pPr>
        <w:spacing w:line="360" w:lineRule="auto"/>
        <w:rPr>
          <w:b/>
        </w:rPr>
      </w:pPr>
      <w:r>
        <w:rPr>
          <w:b/>
        </w:rPr>
        <w:tab/>
        <w:t>5a: Soundtrack</w:t>
      </w:r>
    </w:p>
    <w:p w:rsidR="00976739" w:rsidRDefault="00805833" w:rsidP="006F7141">
      <w:pPr>
        <w:numPr>
          <w:ilvl w:val="0"/>
          <w:numId w:val="13"/>
        </w:numPr>
        <w:spacing w:line="360" w:lineRule="auto"/>
        <w:contextualSpacing/>
        <w:rPr>
          <w:ins w:id="278" w:author="Jun" w:date="2017-11-24T14:55:00Z"/>
        </w:rPr>
      </w:pPr>
      <w:r w:rsidRPr="005033BD">
        <w:t xml:space="preserve">All soundtracks will be </w:t>
      </w:r>
      <w:del w:id="279" w:author="Jun" w:date="2017-11-24T14:54:00Z">
        <w:r w:rsidRPr="005033BD" w:rsidDel="00D232B5">
          <w:delText xml:space="preserve">taken from free soundtrack sources online. </w:delText>
        </w:r>
      </w:del>
      <w:ins w:id="280" w:author="Jun" w:date="2017-11-24T14:54:00Z">
        <w:r w:rsidR="00D232B5">
          <w:t xml:space="preserve">written in </w:t>
        </w:r>
        <w:proofErr w:type="spellStart"/>
        <w:r w:rsidR="00D232B5">
          <w:t>MuseScore</w:t>
        </w:r>
        <w:proofErr w:type="spellEnd"/>
        <w:r w:rsidR="00D232B5">
          <w:t xml:space="preserve"> and edited in Audacity.</w:t>
        </w:r>
      </w:ins>
    </w:p>
    <w:p w:rsidR="00B80D61" w:rsidRPr="005033BD" w:rsidRDefault="00B80D61" w:rsidP="006F7141">
      <w:pPr>
        <w:numPr>
          <w:ilvl w:val="0"/>
          <w:numId w:val="13"/>
        </w:numPr>
        <w:spacing w:line="360" w:lineRule="auto"/>
        <w:contextualSpacing/>
      </w:pPr>
      <w:ins w:id="281" w:author="Jun" w:date="2017-11-24T14:55:00Z">
        <w:r>
          <w:t xml:space="preserve">All soundtracks will be converted to WAV and played using </w:t>
        </w:r>
        <w:proofErr w:type="spellStart"/>
        <w:proofErr w:type="gramStart"/>
        <w:r>
          <w:t>javax.sound</w:t>
        </w:r>
      </w:ins>
      <w:proofErr w:type="spellEnd"/>
      <w:proofErr w:type="gramEnd"/>
    </w:p>
    <w:p w:rsidR="00976739" w:rsidDel="00B80D61" w:rsidRDefault="00805833" w:rsidP="006F7141">
      <w:pPr>
        <w:spacing w:line="360" w:lineRule="auto"/>
        <w:rPr>
          <w:del w:id="282" w:author="Jun" w:date="2017-11-24T14:54:00Z"/>
          <w:b/>
        </w:rPr>
      </w:pPr>
      <w:del w:id="283" w:author="Jun" w:date="2017-11-24T14:54:00Z">
        <w:r w:rsidDel="00B80D61">
          <w:rPr>
            <w:b/>
          </w:rPr>
          <w:lastRenderedPageBreak/>
          <w:tab/>
          <w:delText>5b: Sound effects</w:delText>
        </w:r>
      </w:del>
    </w:p>
    <w:p w:rsidR="00976739" w:rsidRPr="005033BD" w:rsidDel="00B80D61" w:rsidRDefault="00805833" w:rsidP="006F7141">
      <w:pPr>
        <w:numPr>
          <w:ilvl w:val="0"/>
          <w:numId w:val="14"/>
        </w:numPr>
        <w:spacing w:line="360" w:lineRule="auto"/>
        <w:contextualSpacing/>
        <w:rPr>
          <w:del w:id="284" w:author="Jun" w:date="2017-11-24T14:54:00Z"/>
        </w:rPr>
      </w:pPr>
      <w:del w:id="285" w:author="Jun" w:date="2017-11-24T14:54:00Z">
        <w:r w:rsidRPr="005033BD" w:rsidDel="00B80D61">
          <w:delText>All sound effects will be taken from free soundtrack sources online.</w:delText>
        </w:r>
      </w:del>
    </w:p>
    <w:p w:rsidR="00976739" w:rsidRPr="005033BD" w:rsidDel="00B80D61" w:rsidRDefault="00805833" w:rsidP="006F7141">
      <w:pPr>
        <w:numPr>
          <w:ilvl w:val="0"/>
          <w:numId w:val="14"/>
        </w:numPr>
        <w:spacing w:line="360" w:lineRule="auto"/>
        <w:contextualSpacing/>
        <w:rPr>
          <w:del w:id="286" w:author="Jun" w:date="2017-11-24T14:54:00Z"/>
        </w:rPr>
      </w:pPr>
      <w:del w:id="287" w:author="Jun" w:date="2017-11-24T14:54:00Z">
        <w:r w:rsidRPr="005033BD" w:rsidDel="00B80D61">
          <w:delText>BOSS voices will be recorded by us using Audacity or similar software.</w:delText>
        </w:r>
      </w:del>
    </w:p>
    <w:p w:rsidR="00976739" w:rsidRDefault="00805833" w:rsidP="006F7141">
      <w:pPr>
        <w:spacing w:line="360" w:lineRule="auto"/>
        <w:rPr>
          <w:b/>
          <w:sz w:val="36"/>
          <w:szCs w:val="36"/>
        </w:rPr>
      </w:pPr>
      <w:r>
        <w:rPr>
          <w:b/>
          <w:sz w:val="36"/>
          <w:szCs w:val="36"/>
          <w:u w:val="single"/>
        </w:rPr>
        <w:t>Section 6: Game Mechanics</w:t>
      </w:r>
    </w:p>
    <w:p w:rsidR="00976739" w:rsidRDefault="00805833" w:rsidP="006F7141">
      <w:pPr>
        <w:spacing w:line="360" w:lineRule="auto"/>
        <w:rPr>
          <w:b/>
        </w:rPr>
      </w:pPr>
      <w:r>
        <w:rPr>
          <w:b/>
        </w:rPr>
        <w:tab/>
        <w:t>6a: Player Character (PC)</w:t>
      </w:r>
    </w:p>
    <w:p w:rsidR="00976739" w:rsidRDefault="00805833" w:rsidP="006F7141">
      <w:pPr>
        <w:spacing w:line="360" w:lineRule="auto"/>
        <w:rPr>
          <w:b/>
        </w:rPr>
      </w:pPr>
      <w:r>
        <w:rPr>
          <w:b/>
        </w:rPr>
        <w:tab/>
      </w:r>
      <w:r>
        <w:rPr>
          <w:b/>
        </w:rPr>
        <w:tab/>
        <w:t>6ai: Movement</w:t>
      </w:r>
    </w:p>
    <w:p w:rsidR="00976739" w:rsidRPr="005033BD" w:rsidDel="008E4461" w:rsidRDefault="00805833" w:rsidP="008E4461">
      <w:pPr>
        <w:numPr>
          <w:ilvl w:val="0"/>
          <w:numId w:val="6"/>
        </w:numPr>
        <w:spacing w:line="360" w:lineRule="auto"/>
        <w:contextualSpacing/>
        <w:rPr>
          <w:del w:id="288" w:author="Jun" w:date="2017-11-24T14:55:00Z"/>
        </w:rPr>
        <w:pPrChange w:id="289" w:author="Jun" w:date="2017-11-24T14:55:00Z">
          <w:pPr>
            <w:numPr>
              <w:numId w:val="6"/>
            </w:numPr>
            <w:spacing w:line="360" w:lineRule="auto"/>
            <w:ind w:left="2880" w:hanging="360"/>
            <w:contextualSpacing/>
          </w:pPr>
        </w:pPrChange>
      </w:pPr>
      <w:del w:id="290" w:author="Jun" w:date="2017-11-24T14:55:00Z">
        <w:r w:rsidRPr="005033BD" w:rsidDel="008E4461">
          <w:delText>The player will be able to move left if the left key or the ‘a’ key is held. The player will move right if the right key or the ‘d’ key is held. When the spacebar is pressed, the player will jump, and the jump height can be controlled by how long the spacebar is held. If shift is pressed along with a left or right direction button, the player will do a dash in that direction. The dash will also cause the player’s BoxCollider2D to be turned off for the duration of the dash so that the player can go through the boss’s attacks without being hurt.</w:delText>
        </w:r>
      </w:del>
    </w:p>
    <w:p w:rsidR="00976739" w:rsidDel="008E4461" w:rsidRDefault="00805833" w:rsidP="008E4461">
      <w:pPr>
        <w:numPr>
          <w:ilvl w:val="0"/>
          <w:numId w:val="6"/>
        </w:numPr>
        <w:spacing w:line="360" w:lineRule="auto"/>
        <w:contextualSpacing/>
        <w:rPr>
          <w:del w:id="291" w:author="Jun" w:date="2017-11-24T14:55:00Z"/>
          <w:b/>
        </w:rPr>
        <w:pPrChange w:id="292" w:author="Jun" w:date="2017-11-24T14:55:00Z">
          <w:pPr>
            <w:spacing w:line="360" w:lineRule="auto"/>
          </w:pPr>
        </w:pPrChange>
      </w:pPr>
      <w:del w:id="293" w:author="Jun" w:date="2017-11-24T14:55:00Z">
        <w:r w:rsidDel="008E4461">
          <w:rPr>
            <w:b/>
          </w:rPr>
          <w:tab/>
        </w:r>
        <w:r w:rsidDel="008E4461">
          <w:rPr>
            <w:b/>
          </w:rPr>
          <w:tab/>
          <w:delText>6aii: Attacks</w:delText>
        </w:r>
      </w:del>
    </w:p>
    <w:p w:rsidR="00976739" w:rsidDel="008E4461" w:rsidRDefault="00805833" w:rsidP="008E4461">
      <w:pPr>
        <w:numPr>
          <w:ilvl w:val="0"/>
          <w:numId w:val="6"/>
        </w:numPr>
        <w:spacing w:line="360" w:lineRule="auto"/>
        <w:contextualSpacing/>
        <w:rPr>
          <w:del w:id="294" w:author="Jun" w:date="2017-11-24T14:55:00Z"/>
        </w:rPr>
        <w:pPrChange w:id="295" w:author="Jun" w:date="2017-11-24T14:55:00Z">
          <w:pPr>
            <w:numPr>
              <w:numId w:val="11"/>
            </w:numPr>
            <w:spacing w:line="360" w:lineRule="auto"/>
            <w:ind w:left="2880" w:hanging="360"/>
            <w:contextualSpacing/>
          </w:pPr>
        </w:pPrChange>
      </w:pPr>
      <w:del w:id="296" w:author="Jun" w:date="2017-11-24T14:55:00Z">
        <w:r w:rsidDel="008E4461">
          <w:delText>If the player clicks the left mouse button, an attack will be triggered. First it will check whether the player is in the air or on the ground. The player will have a different attack depending on whether they are on the ground or in the air. A BoxCollider2D will be created over the player’s weapon, and an animation will be triggered. If the box collider intersects with the boss’s box collider, the boss will lose hp from his health variable.</w:delText>
        </w:r>
      </w:del>
    </w:p>
    <w:p w:rsidR="00976739" w:rsidDel="008E4461" w:rsidRDefault="00805833" w:rsidP="008E4461">
      <w:pPr>
        <w:numPr>
          <w:ilvl w:val="0"/>
          <w:numId w:val="6"/>
        </w:numPr>
        <w:spacing w:line="360" w:lineRule="auto"/>
        <w:contextualSpacing/>
        <w:rPr>
          <w:del w:id="297" w:author="Jun" w:date="2017-11-24T14:55:00Z"/>
          <w:b/>
        </w:rPr>
        <w:pPrChange w:id="298" w:author="Jun" w:date="2017-11-24T14:55:00Z">
          <w:pPr>
            <w:spacing w:line="360" w:lineRule="auto"/>
          </w:pPr>
        </w:pPrChange>
      </w:pPr>
      <w:del w:id="299" w:author="Jun" w:date="2017-11-24T14:55:00Z">
        <w:r w:rsidDel="008E4461">
          <w:rPr>
            <w:b/>
          </w:rPr>
          <w:tab/>
        </w:r>
        <w:r w:rsidDel="008E4461">
          <w:rPr>
            <w:b/>
          </w:rPr>
          <w:tab/>
          <w:delText>6aiii: Taking Hits / Vitality</w:delText>
        </w:r>
      </w:del>
    </w:p>
    <w:p w:rsidR="00976739" w:rsidDel="008E4461" w:rsidRDefault="00805833" w:rsidP="008E4461">
      <w:pPr>
        <w:numPr>
          <w:ilvl w:val="0"/>
          <w:numId w:val="6"/>
        </w:numPr>
        <w:spacing w:line="360" w:lineRule="auto"/>
        <w:contextualSpacing/>
        <w:rPr>
          <w:del w:id="300" w:author="Jun" w:date="2017-11-24T14:55:00Z"/>
        </w:rPr>
        <w:pPrChange w:id="301" w:author="Jun" w:date="2017-11-24T14:55:00Z">
          <w:pPr>
            <w:numPr>
              <w:numId w:val="5"/>
            </w:numPr>
            <w:spacing w:line="360" w:lineRule="auto"/>
            <w:ind w:left="2880" w:hanging="360"/>
            <w:contextualSpacing/>
          </w:pPr>
        </w:pPrChange>
      </w:pPr>
      <w:del w:id="302" w:author="Jun" w:date="2017-11-24T14:55:00Z">
        <w:r w:rsidDel="008E4461">
          <w:delText>If the player’s box collider intersects with one of the box colliders for a boss’s attack, the player’s HP variable will be decreased and the player’s velocity will be adjusted so that they move back in the direction of the attack a bit. If the player’s HP reaches 0, the game over screen will be triggered.</w:delText>
        </w:r>
      </w:del>
    </w:p>
    <w:p w:rsidR="00976739" w:rsidDel="008E4461" w:rsidRDefault="00805833" w:rsidP="008E4461">
      <w:pPr>
        <w:numPr>
          <w:ilvl w:val="0"/>
          <w:numId w:val="6"/>
        </w:numPr>
        <w:spacing w:line="360" w:lineRule="auto"/>
        <w:contextualSpacing/>
        <w:rPr>
          <w:del w:id="303" w:author="Jun" w:date="2017-11-24T14:55:00Z"/>
          <w:b/>
        </w:rPr>
        <w:pPrChange w:id="304" w:author="Jun" w:date="2017-11-24T14:55:00Z">
          <w:pPr>
            <w:spacing w:line="360" w:lineRule="auto"/>
          </w:pPr>
        </w:pPrChange>
      </w:pPr>
      <w:del w:id="305" w:author="Jun" w:date="2017-11-24T14:55:00Z">
        <w:r w:rsidDel="008E4461">
          <w:rPr>
            <w:b/>
          </w:rPr>
          <w:tab/>
        </w:r>
        <w:r w:rsidDel="008E4461">
          <w:rPr>
            <w:b/>
          </w:rPr>
          <w:tab/>
          <w:delText>6biv: Comments</w:delText>
        </w:r>
      </w:del>
    </w:p>
    <w:p w:rsidR="00976739" w:rsidDel="008E4461" w:rsidRDefault="00805833" w:rsidP="008E4461">
      <w:pPr>
        <w:numPr>
          <w:ilvl w:val="0"/>
          <w:numId w:val="6"/>
        </w:numPr>
        <w:spacing w:line="360" w:lineRule="auto"/>
        <w:contextualSpacing/>
        <w:rPr>
          <w:del w:id="306" w:author="Jun" w:date="2017-11-24T14:55:00Z"/>
          <w:b/>
        </w:rPr>
        <w:pPrChange w:id="307" w:author="Jun" w:date="2017-11-24T14:55:00Z">
          <w:pPr>
            <w:spacing w:line="360" w:lineRule="auto"/>
          </w:pPr>
        </w:pPrChange>
      </w:pPr>
      <w:del w:id="308" w:author="Jun" w:date="2017-11-24T14:55:00Z">
        <w:r w:rsidDel="008E4461">
          <w:rPr>
            <w:b/>
          </w:rPr>
          <w:tab/>
          <w:delText>6b: Hostile Agent (BOSS)</w:delText>
        </w:r>
      </w:del>
    </w:p>
    <w:p w:rsidR="00976739" w:rsidDel="008E4461" w:rsidRDefault="00805833" w:rsidP="008E4461">
      <w:pPr>
        <w:numPr>
          <w:ilvl w:val="0"/>
          <w:numId w:val="6"/>
        </w:numPr>
        <w:spacing w:line="360" w:lineRule="auto"/>
        <w:contextualSpacing/>
        <w:rPr>
          <w:del w:id="309" w:author="Jun" w:date="2017-11-24T14:55:00Z"/>
          <w:b/>
        </w:rPr>
        <w:pPrChange w:id="310" w:author="Jun" w:date="2017-11-24T14:55:00Z">
          <w:pPr>
            <w:spacing w:line="360" w:lineRule="auto"/>
          </w:pPr>
        </w:pPrChange>
      </w:pPr>
      <w:del w:id="311" w:author="Jun" w:date="2017-11-24T14:55:00Z">
        <w:r w:rsidDel="008E4461">
          <w:rPr>
            <w:b/>
          </w:rPr>
          <w:tab/>
        </w:r>
        <w:r w:rsidDel="008E4461">
          <w:rPr>
            <w:b/>
          </w:rPr>
          <w:tab/>
          <w:delText>6bi: Movement</w:delText>
        </w:r>
      </w:del>
    </w:p>
    <w:p w:rsidR="00976739" w:rsidDel="008E4461" w:rsidRDefault="00805833" w:rsidP="008E4461">
      <w:pPr>
        <w:numPr>
          <w:ilvl w:val="0"/>
          <w:numId w:val="6"/>
        </w:numPr>
        <w:spacing w:line="360" w:lineRule="auto"/>
        <w:contextualSpacing/>
        <w:rPr>
          <w:del w:id="312" w:author="Jun" w:date="2017-11-24T14:55:00Z"/>
        </w:rPr>
        <w:pPrChange w:id="313" w:author="Jun" w:date="2017-11-24T14:55:00Z">
          <w:pPr>
            <w:numPr>
              <w:numId w:val="28"/>
            </w:numPr>
            <w:spacing w:line="360" w:lineRule="auto"/>
            <w:ind w:left="2880" w:hanging="360"/>
            <w:contextualSpacing/>
          </w:pPr>
        </w:pPrChange>
      </w:pPr>
      <w:del w:id="314" w:author="Jun" w:date="2017-11-24T14:55:00Z">
        <w:r w:rsidDel="008E4461">
          <w:delText>The boss will not move except for its attack animations.</w:delText>
        </w:r>
      </w:del>
    </w:p>
    <w:p w:rsidR="00976739" w:rsidDel="008E4461" w:rsidRDefault="00805833" w:rsidP="008E4461">
      <w:pPr>
        <w:numPr>
          <w:ilvl w:val="0"/>
          <w:numId w:val="6"/>
        </w:numPr>
        <w:spacing w:line="360" w:lineRule="auto"/>
        <w:contextualSpacing/>
        <w:rPr>
          <w:del w:id="315" w:author="Jun" w:date="2017-11-24T14:55:00Z"/>
          <w:b/>
        </w:rPr>
        <w:pPrChange w:id="316" w:author="Jun" w:date="2017-11-24T14:55:00Z">
          <w:pPr>
            <w:spacing w:line="360" w:lineRule="auto"/>
          </w:pPr>
        </w:pPrChange>
      </w:pPr>
      <w:del w:id="317" w:author="Jun" w:date="2017-11-24T14:55:00Z">
        <w:r w:rsidDel="008E4461">
          <w:rPr>
            <w:b/>
          </w:rPr>
          <w:tab/>
        </w:r>
        <w:r w:rsidDel="008E4461">
          <w:rPr>
            <w:b/>
          </w:rPr>
          <w:tab/>
          <w:delText>6bii: Attacks</w:delText>
        </w:r>
      </w:del>
    </w:p>
    <w:p w:rsidR="00976739" w:rsidDel="008E4461" w:rsidRDefault="00805833" w:rsidP="008E4461">
      <w:pPr>
        <w:numPr>
          <w:ilvl w:val="0"/>
          <w:numId w:val="6"/>
        </w:numPr>
        <w:spacing w:line="360" w:lineRule="auto"/>
        <w:contextualSpacing/>
        <w:rPr>
          <w:del w:id="318" w:author="Jun" w:date="2017-11-24T14:55:00Z"/>
        </w:rPr>
        <w:pPrChange w:id="319" w:author="Jun" w:date="2017-11-24T14:55:00Z">
          <w:pPr>
            <w:numPr>
              <w:numId w:val="1"/>
            </w:numPr>
            <w:spacing w:line="360" w:lineRule="auto"/>
            <w:ind w:left="2880" w:hanging="360"/>
            <w:contextualSpacing/>
          </w:pPr>
        </w:pPrChange>
      </w:pPr>
      <w:del w:id="320" w:author="Jun" w:date="2017-11-24T14:55:00Z">
        <w:r w:rsidDel="008E4461">
          <w:delText>While the boss’s body will appear in the midground, the attacks of the boss will appear in the foreground. This will be achieved by syncing the sprites of the boss’s body with the sprites of the boss’s arm for the attack. The boss will decide what attack to use by calculating the distance between itself and the player. We do this by subtracting the boss’s x and y position from the player’s. We can also find the angle from the boss and the player by using atan 2. The boss will have 2 attacks. If the player is in the air, the boss will do a stab towards the player. If the player is near them and on the ground, the boss will pound his fist down on top of the player. And if the player is far away and on the ground, the boss will sweep his arm along the bridge. All of these attacks will have box colliders, and if they collide with the players box collider, the player’s health variable will be decreased.</w:delText>
        </w:r>
      </w:del>
    </w:p>
    <w:p w:rsidR="00976739" w:rsidDel="008E4461" w:rsidRDefault="00805833" w:rsidP="008E4461">
      <w:pPr>
        <w:numPr>
          <w:ilvl w:val="0"/>
          <w:numId w:val="6"/>
        </w:numPr>
        <w:spacing w:line="360" w:lineRule="auto"/>
        <w:contextualSpacing/>
        <w:rPr>
          <w:del w:id="321" w:author="Jun" w:date="2017-11-24T14:55:00Z"/>
          <w:b/>
        </w:rPr>
        <w:pPrChange w:id="322" w:author="Jun" w:date="2017-11-24T14:55:00Z">
          <w:pPr>
            <w:spacing w:line="360" w:lineRule="auto"/>
          </w:pPr>
        </w:pPrChange>
      </w:pPr>
      <w:del w:id="323" w:author="Jun" w:date="2017-11-24T14:55:00Z">
        <w:r w:rsidDel="008E4461">
          <w:rPr>
            <w:b/>
          </w:rPr>
          <w:tab/>
        </w:r>
        <w:r w:rsidDel="008E4461">
          <w:rPr>
            <w:b/>
          </w:rPr>
          <w:tab/>
          <w:delText>6biii: Taking Hits / Vitality</w:delText>
        </w:r>
      </w:del>
    </w:p>
    <w:p w:rsidR="00976739" w:rsidDel="008E4461" w:rsidRDefault="00805833" w:rsidP="008E4461">
      <w:pPr>
        <w:numPr>
          <w:ilvl w:val="0"/>
          <w:numId w:val="6"/>
        </w:numPr>
        <w:spacing w:line="360" w:lineRule="auto"/>
        <w:contextualSpacing/>
        <w:rPr>
          <w:del w:id="324" w:author="Jun" w:date="2017-11-24T14:55:00Z"/>
        </w:rPr>
        <w:pPrChange w:id="325" w:author="Jun" w:date="2017-11-24T14:55:00Z">
          <w:pPr>
            <w:numPr>
              <w:numId w:val="32"/>
            </w:numPr>
            <w:spacing w:line="360" w:lineRule="auto"/>
            <w:ind w:left="2880" w:hanging="360"/>
            <w:contextualSpacing/>
          </w:pPr>
        </w:pPrChange>
      </w:pPr>
      <w:del w:id="326" w:author="Jun" w:date="2017-11-24T14:55:00Z">
        <w:r w:rsidDel="008E4461">
          <w:delText>As touched on in 6aii, if the boss’s health variable will be decreased if its box collider intersect with one of the player’s attacks’ box collider. If the boss’s HP score reaches 0, the victor screen will be triggered, and the player’s score will be pushed to the server.</w:delText>
        </w:r>
      </w:del>
    </w:p>
    <w:p w:rsidR="00976739" w:rsidDel="008E4461" w:rsidRDefault="00805833" w:rsidP="008E4461">
      <w:pPr>
        <w:numPr>
          <w:ilvl w:val="0"/>
          <w:numId w:val="6"/>
        </w:numPr>
        <w:spacing w:line="360" w:lineRule="auto"/>
        <w:contextualSpacing/>
        <w:rPr>
          <w:del w:id="327" w:author="Jun" w:date="2017-11-24T14:55:00Z"/>
          <w:b/>
        </w:rPr>
        <w:pPrChange w:id="328" w:author="Jun" w:date="2017-11-24T14:55:00Z">
          <w:pPr>
            <w:spacing w:line="360" w:lineRule="auto"/>
          </w:pPr>
        </w:pPrChange>
      </w:pPr>
      <w:del w:id="329" w:author="Jun" w:date="2017-11-24T14:55:00Z">
        <w:r w:rsidDel="008E4461">
          <w:rPr>
            <w:b/>
          </w:rPr>
          <w:tab/>
        </w:r>
        <w:r w:rsidDel="008E4461">
          <w:rPr>
            <w:b/>
          </w:rPr>
          <w:tab/>
          <w:delText>6biv: Comments</w:delText>
        </w:r>
      </w:del>
    </w:p>
    <w:p w:rsidR="008E4461" w:rsidRDefault="00805833" w:rsidP="008E4461">
      <w:pPr>
        <w:numPr>
          <w:ilvl w:val="0"/>
          <w:numId w:val="6"/>
        </w:numPr>
        <w:spacing w:line="360" w:lineRule="auto"/>
        <w:contextualSpacing/>
        <w:rPr>
          <w:ins w:id="330" w:author="Jun" w:date="2017-11-24T14:55:00Z"/>
          <w:b/>
        </w:rPr>
        <w:pPrChange w:id="331" w:author="Jun" w:date="2017-11-24T14:55:00Z">
          <w:pPr>
            <w:spacing w:line="360" w:lineRule="auto"/>
          </w:pPr>
        </w:pPrChange>
      </w:pPr>
      <w:del w:id="332" w:author="Jun" w:date="2017-11-24T14:55:00Z">
        <w:r w:rsidDel="008E4461">
          <w:rPr>
            <w:b/>
          </w:rPr>
          <w:tab/>
        </w:r>
      </w:del>
      <w:ins w:id="333" w:author="Jun" w:date="2017-11-24T14:55:00Z">
        <w:r w:rsidR="008E4461">
          <w:t xml:space="preserve">The player will be able to move left, move right, and jump. Moving left or right is accomplished by hitting the left or right arrow keys, and jumping is accomplished by hitting the </w:t>
        </w:r>
        <w:proofErr w:type="gramStart"/>
        <w:r w:rsidR="008E4461">
          <w:t>up arrow</w:t>
        </w:r>
        <w:proofErr w:type="gramEnd"/>
        <w:r w:rsidR="008E4461">
          <w:t xml:space="preserve"> key. Holding the </w:t>
        </w:r>
        <w:proofErr w:type="gramStart"/>
        <w:r w:rsidR="008E4461">
          <w:t>up arrow</w:t>
        </w:r>
        <w:proofErr w:type="gramEnd"/>
        <w:r w:rsidR="008E4461">
          <w:t xml:space="preserve"> key for longer results in a longer jump. Players will only be able to jump </w:t>
        </w:r>
      </w:ins>
      <w:ins w:id="334" w:author="Jun" w:date="2017-11-24T14:56:00Z">
        <w:r w:rsidR="008E4461">
          <w:t>when in contact with a surface below them.</w:t>
        </w:r>
      </w:ins>
    </w:p>
    <w:p w:rsidR="00976739" w:rsidDel="008E4461" w:rsidRDefault="00805833" w:rsidP="008E4461">
      <w:pPr>
        <w:spacing w:line="360" w:lineRule="auto"/>
        <w:ind w:left="720" w:firstLine="720"/>
        <w:contextualSpacing/>
        <w:rPr>
          <w:del w:id="335" w:author="Jun" w:date="2017-11-24T14:57:00Z"/>
          <w:b/>
        </w:rPr>
        <w:pPrChange w:id="336" w:author="Jun" w:date="2017-11-24T14:55:00Z">
          <w:pPr>
            <w:spacing w:line="360" w:lineRule="auto"/>
          </w:pPr>
        </w:pPrChange>
      </w:pPr>
      <w:r>
        <w:rPr>
          <w:b/>
        </w:rPr>
        <w:t>6</w:t>
      </w:r>
      <w:ins w:id="337" w:author="Jun" w:date="2017-11-24T14:56:00Z">
        <w:r w:rsidR="008E4461">
          <w:rPr>
            <w:b/>
          </w:rPr>
          <w:t>b</w:t>
        </w:r>
      </w:ins>
      <w:del w:id="338" w:author="Jun" w:date="2017-11-24T14:56:00Z">
        <w:r w:rsidDel="008E4461">
          <w:rPr>
            <w:b/>
          </w:rPr>
          <w:delText>c</w:delText>
        </w:r>
      </w:del>
      <w:del w:id="339" w:author="Jun" w:date="2017-11-24T14:57:00Z">
        <w:r w:rsidDel="008E4461">
          <w:rPr>
            <w:b/>
          </w:rPr>
          <w:delText>: Environment</w:delText>
        </w:r>
      </w:del>
    </w:p>
    <w:p w:rsidR="00976739" w:rsidRDefault="00805833" w:rsidP="008E4461">
      <w:pPr>
        <w:spacing w:line="360" w:lineRule="auto"/>
        <w:ind w:left="720" w:firstLine="720"/>
        <w:contextualSpacing/>
        <w:rPr>
          <w:b/>
        </w:rPr>
        <w:pPrChange w:id="340" w:author="Jun" w:date="2017-11-24T14:57:00Z">
          <w:pPr>
            <w:spacing w:line="360" w:lineRule="auto"/>
          </w:pPr>
        </w:pPrChange>
      </w:pPr>
      <w:del w:id="341" w:author="Jun" w:date="2017-11-24T14:57:00Z">
        <w:r w:rsidDel="008E4461">
          <w:rPr>
            <w:b/>
          </w:rPr>
          <w:tab/>
        </w:r>
        <w:r w:rsidDel="008E4461">
          <w:rPr>
            <w:b/>
          </w:rPr>
          <w:tab/>
          <w:delText>6</w:delText>
        </w:r>
      </w:del>
      <w:del w:id="342" w:author="Jun" w:date="2017-11-24T14:56:00Z">
        <w:r w:rsidDel="008E4461">
          <w:rPr>
            <w:b/>
          </w:rPr>
          <w:delText>ci</w:delText>
        </w:r>
      </w:del>
      <w:del w:id="343" w:author="Jun" w:date="2017-11-24T14:57:00Z">
        <w:r w:rsidDel="008E4461">
          <w:rPr>
            <w:b/>
          </w:rPr>
          <w:delText>: PC Collision</w:delText>
        </w:r>
      </w:del>
      <w:ins w:id="344" w:author="Jun" w:date="2017-11-24T14:57:00Z">
        <w:r w:rsidR="008E4461">
          <w:rPr>
            <w:b/>
          </w:rPr>
          <w:t>: Collision</w:t>
        </w:r>
      </w:ins>
    </w:p>
    <w:p w:rsidR="008E4461" w:rsidRDefault="00805833" w:rsidP="008E4461">
      <w:pPr>
        <w:numPr>
          <w:ilvl w:val="0"/>
          <w:numId w:val="23"/>
        </w:numPr>
        <w:spacing w:line="360" w:lineRule="auto"/>
        <w:contextualSpacing/>
        <w:rPr>
          <w:ins w:id="345" w:author="Jun" w:date="2017-11-24T14:57:00Z"/>
        </w:rPr>
        <w:pPrChange w:id="346" w:author="Jun" w:date="2017-11-24T14:57:00Z">
          <w:pPr>
            <w:numPr>
              <w:numId w:val="23"/>
            </w:numPr>
            <w:spacing w:line="360" w:lineRule="auto"/>
            <w:ind w:left="2880" w:hanging="360"/>
            <w:contextualSpacing/>
          </w:pPr>
        </w:pPrChange>
      </w:pPr>
      <w:del w:id="347" w:author="Jun" w:date="2017-11-24T14:57:00Z">
        <w:r w:rsidDel="008E4461">
          <w:delText xml:space="preserve">There is a bridge object that has a box collider. This will be the ground that the player stands on. The player will also be able to collide with the boss’s attacks which will decrease his health and send him backwards. </w:delText>
        </w:r>
      </w:del>
      <w:ins w:id="348" w:author="Jun" w:date="2017-11-24T14:57:00Z">
        <w:r w:rsidR="008E4461">
          <w:t>Tiles will be labelled as “blocking” or “non-blocking”. Non-blocking tiles are tiles that the player can move through. For example, the grey wall tiles are non-blocking. Blocking tiles block player movement. For example, walls and the floor are constructed from blocking tiles.</w:t>
        </w:r>
      </w:ins>
    </w:p>
    <w:p w:rsidR="008E4461" w:rsidRDefault="008E4461" w:rsidP="008E4461">
      <w:pPr>
        <w:numPr>
          <w:ilvl w:val="0"/>
          <w:numId w:val="23"/>
        </w:numPr>
        <w:spacing w:line="360" w:lineRule="auto"/>
        <w:contextualSpacing/>
        <w:pPrChange w:id="349" w:author="Jun" w:date="2017-11-24T14:57:00Z">
          <w:pPr>
            <w:numPr>
              <w:numId w:val="23"/>
            </w:numPr>
            <w:spacing w:line="360" w:lineRule="auto"/>
            <w:ind w:left="2880" w:hanging="360"/>
            <w:contextualSpacing/>
          </w:pPr>
        </w:pPrChange>
      </w:pPr>
      <w:ins w:id="350" w:author="Jun" w:date="2017-11-24T14:58:00Z">
        <w:r>
          <w:t>Collision will be computed separately in the x and y directions. Colliding with an object in either of these directions will reset that direction’s velocity vector to zero as well as prohibit movement in that direction. Collision will be computed every frame.</w:t>
        </w:r>
      </w:ins>
    </w:p>
    <w:p w:rsidR="00976739" w:rsidDel="008E4461" w:rsidRDefault="00805833" w:rsidP="008E4461">
      <w:pPr>
        <w:spacing w:line="360" w:lineRule="auto"/>
        <w:rPr>
          <w:del w:id="351" w:author="Jun" w:date="2017-11-24T14:57:00Z"/>
          <w:b/>
        </w:rPr>
        <w:pPrChange w:id="352" w:author="Jun" w:date="2017-11-24T14:57:00Z">
          <w:pPr>
            <w:spacing w:line="360" w:lineRule="auto"/>
          </w:pPr>
        </w:pPrChange>
      </w:pPr>
      <w:r>
        <w:rPr>
          <w:b/>
        </w:rPr>
        <w:tab/>
      </w:r>
      <w:r>
        <w:rPr>
          <w:b/>
        </w:rPr>
        <w:tab/>
      </w:r>
      <w:del w:id="353" w:author="Jun" w:date="2017-11-24T14:57:00Z">
        <w:r w:rsidDel="008E4461">
          <w:rPr>
            <w:b/>
          </w:rPr>
          <w:delText>6cii: BOSS Collision</w:delText>
        </w:r>
      </w:del>
    </w:p>
    <w:p w:rsidR="00976739" w:rsidDel="008E4461" w:rsidRDefault="00805833" w:rsidP="008E4461">
      <w:pPr>
        <w:spacing w:line="360" w:lineRule="auto"/>
        <w:rPr>
          <w:del w:id="354" w:author="Jun" w:date="2017-11-24T14:57:00Z"/>
        </w:rPr>
        <w:pPrChange w:id="355" w:author="Jun" w:date="2017-11-24T14:57:00Z">
          <w:pPr>
            <w:numPr>
              <w:numId w:val="30"/>
            </w:numPr>
            <w:spacing w:line="360" w:lineRule="auto"/>
            <w:ind w:left="2880" w:hanging="360"/>
            <w:contextualSpacing/>
          </w:pPr>
        </w:pPrChange>
      </w:pPr>
      <w:del w:id="356" w:author="Jun" w:date="2017-11-24T14:57:00Z">
        <w:r w:rsidDel="008E4461">
          <w:delText>The only collision for the actual boss will be its collision boxes intersecting with the player’s attacks, which is discussed in 6biii.</w:delText>
        </w:r>
      </w:del>
    </w:p>
    <w:p w:rsidR="00976739" w:rsidDel="008E4461" w:rsidRDefault="00805833" w:rsidP="008E4461">
      <w:pPr>
        <w:spacing w:line="360" w:lineRule="auto"/>
        <w:rPr>
          <w:del w:id="357" w:author="Jun" w:date="2017-11-24T14:57:00Z"/>
          <w:b/>
        </w:rPr>
        <w:pPrChange w:id="358" w:author="Jun" w:date="2017-11-24T14:57:00Z">
          <w:pPr>
            <w:spacing w:line="360" w:lineRule="auto"/>
          </w:pPr>
        </w:pPrChange>
      </w:pPr>
      <w:del w:id="359" w:author="Jun" w:date="2017-11-24T14:57:00Z">
        <w:r w:rsidDel="008E4461">
          <w:rPr>
            <w:b/>
          </w:rPr>
          <w:tab/>
        </w:r>
        <w:r w:rsidDel="008E4461">
          <w:rPr>
            <w:b/>
          </w:rPr>
          <w:tab/>
          <w:delText>6ciii: Depth Through Parallax Scrolling</w:delText>
        </w:r>
      </w:del>
    </w:p>
    <w:p w:rsidR="00976739" w:rsidDel="008E4461" w:rsidRDefault="00805833" w:rsidP="008E4461">
      <w:pPr>
        <w:spacing w:line="360" w:lineRule="auto"/>
        <w:rPr>
          <w:del w:id="360" w:author="Jun" w:date="2017-11-24T14:57:00Z"/>
        </w:rPr>
        <w:pPrChange w:id="361" w:author="Jun" w:date="2017-11-24T14:57:00Z">
          <w:pPr>
            <w:numPr>
              <w:numId w:val="15"/>
            </w:numPr>
            <w:spacing w:line="360" w:lineRule="auto"/>
            <w:ind w:left="2880" w:hanging="360"/>
            <w:contextualSpacing/>
          </w:pPr>
        </w:pPrChange>
      </w:pPr>
      <w:del w:id="362" w:author="Jun" w:date="2017-11-24T14:57:00Z">
        <w:r w:rsidDel="008E4461">
          <w:delText>Every object will have a float mParallax which is the parallax factor. The camera will determine that object’s position by finding the x and y position of the center of the object, then subtracting from that center the mParallax of the object multiplied by the x and y coordinates of the center of the camera.</w:delText>
        </w:r>
      </w:del>
    </w:p>
    <w:p w:rsidR="00976739" w:rsidDel="008E4461" w:rsidRDefault="00805833" w:rsidP="008E4461">
      <w:pPr>
        <w:spacing w:line="360" w:lineRule="auto"/>
        <w:rPr>
          <w:del w:id="363" w:author="Jun" w:date="2017-11-24T14:57:00Z"/>
          <w:b/>
        </w:rPr>
        <w:pPrChange w:id="364" w:author="Jun" w:date="2017-11-24T14:57:00Z">
          <w:pPr>
            <w:spacing w:line="360" w:lineRule="auto"/>
          </w:pPr>
        </w:pPrChange>
      </w:pPr>
      <w:del w:id="365" w:author="Jun" w:date="2017-11-24T14:57:00Z">
        <w:r w:rsidDel="008E4461">
          <w:rPr>
            <w:b/>
          </w:rPr>
          <w:delText xml:space="preserve"> </w:delText>
        </w:r>
        <w:r w:rsidDel="008E4461">
          <w:rPr>
            <w:b/>
          </w:rPr>
          <w:tab/>
        </w:r>
        <w:r w:rsidDel="008E4461">
          <w:rPr>
            <w:b/>
          </w:rPr>
          <w:tab/>
          <w:delText>6d: Scoring</w:delText>
        </w:r>
      </w:del>
    </w:p>
    <w:p w:rsidR="00976739" w:rsidRDefault="00805833" w:rsidP="008E4461">
      <w:pPr>
        <w:spacing w:line="360" w:lineRule="auto"/>
        <w:pPrChange w:id="366" w:author="Jun" w:date="2017-11-24T14:57:00Z">
          <w:pPr>
            <w:numPr>
              <w:numId w:val="27"/>
            </w:numPr>
            <w:spacing w:line="360" w:lineRule="auto"/>
            <w:ind w:left="2880" w:hanging="360"/>
            <w:contextualSpacing/>
          </w:pPr>
        </w:pPrChange>
      </w:pPr>
      <w:del w:id="367" w:author="Jun" w:date="2017-11-24T14:57:00Z">
        <w:r w:rsidDel="008E4461">
          <w:delText>Once the boss’s health reaches 0, the score will be calculated. We will have an ideal time which will be the fastest possible time that the boss could be defeated if the player just spammed attack and could not get hit. Then the player’s time will be subtracted from the ideal time. That number (in seconds) will be divided by the percent of health the player lost (meaning the lower percent, the higher the resulting number). Lastly this number will be multiplied by 1000 to increase the score to give the player the sense that their accomplishment means more.</w:delText>
        </w:r>
      </w:del>
    </w:p>
    <w:sectPr w:rsidR="0097673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2FE2"/>
    <w:multiLevelType w:val="multilevel"/>
    <w:tmpl w:val="520CEB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2441A0F"/>
    <w:multiLevelType w:val="hybridMultilevel"/>
    <w:tmpl w:val="01300976"/>
    <w:lvl w:ilvl="0" w:tplc="14B81E4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E109DE"/>
    <w:multiLevelType w:val="multilevel"/>
    <w:tmpl w:val="590A28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4BC55C9"/>
    <w:multiLevelType w:val="multilevel"/>
    <w:tmpl w:val="A0A8DDA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06DE18FC"/>
    <w:multiLevelType w:val="multilevel"/>
    <w:tmpl w:val="455C43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07377415"/>
    <w:multiLevelType w:val="multilevel"/>
    <w:tmpl w:val="3C4448E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0A8C4014"/>
    <w:multiLevelType w:val="multilevel"/>
    <w:tmpl w:val="243A11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D2875E1"/>
    <w:multiLevelType w:val="multilevel"/>
    <w:tmpl w:val="196231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D715CC5"/>
    <w:multiLevelType w:val="multilevel"/>
    <w:tmpl w:val="82CA1CE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0E4C1CAF"/>
    <w:multiLevelType w:val="multilevel"/>
    <w:tmpl w:val="25CC53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0E98172B"/>
    <w:multiLevelType w:val="multilevel"/>
    <w:tmpl w:val="0B643C1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0F6A7616"/>
    <w:multiLevelType w:val="multilevel"/>
    <w:tmpl w:val="FD2639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0F734F41"/>
    <w:multiLevelType w:val="multilevel"/>
    <w:tmpl w:val="6A967C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06C4039"/>
    <w:multiLevelType w:val="multilevel"/>
    <w:tmpl w:val="3E7ED0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178C19CB"/>
    <w:multiLevelType w:val="multilevel"/>
    <w:tmpl w:val="741847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213950CA"/>
    <w:multiLevelType w:val="multilevel"/>
    <w:tmpl w:val="2916A9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317F20E8"/>
    <w:multiLevelType w:val="multilevel"/>
    <w:tmpl w:val="33302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1F07984"/>
    <w:multiLevelType w:val="multilevel"/>
    <w:tmpl w:val="310ADE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65226FD"/>
    <w:multiLevelType w:val="multilevel"/>
    <w:tmpl w:val="D5C476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B560962"/>
    <w:multiLevelType w:val="multilevel"/>
    <w:tmpl w:val="6EECBE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3E2B2E9B"/>
    <w:multiLevelType w:val="multilevel"/>
    <w:tmpl w:val="4598453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15:restartNumberingAfterBreak="0">
    <w:nsid w:val="3F5017E5"/>
    <w:multiLevelType w:val="multilevel"/>
    <w:tmpl w:val="C400A5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406473F0"/>
    <w:multiLevelType w:val="multilevel"/>
    <w:tmpl w:val="34CC06B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4CFE7DA9"/>
    <w:multiLevelType w:val="multilevel"/>
    <w:tmpl w:val="3D5ED0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4FBD448F"/>
    <w:multiLevelType w:val="multilevel"/>
    <w:tmpl w:val="C5D045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518224F8"/>
    <w:multiLevelType w:val="multilevel"/>
    <w:tmpl w:val="0F0CA0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59B96516"/>
    <w:multiLevelType w:val="multilevel"/>
    <w:tmpl w:val="B0FADF9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5B3F49A2"/>
    <w:multiLevelType w:val="multilevel"/>
    <w:tmpl w:val="08EE0A8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15:restartNumberingAfterBreak="0">
    <w:nsid w:val="74595187"/>
    <w:multiLevelType w:val="multilevel"/>
    <w:tmpl w:val="F5B85F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782B6AD7"/>
    <w:multiLevelType w:val="multilevel"/>
    <w:tmpl w:val="00DAF3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B926B7E"/>
    <w:multiLevelType w:val="multilevel"/>
    <w:tmpl w:val="389C13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15:restartNumberingAfterBreak="0">
    <w:nsid w:val="7EBA7C8C"/>
    <w:multiLevelType w:val="multilevel"/>
    <w:tmpl w:val="D63AEE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7F215DE9"/>
    <w:multiLevelType w:val="multilevel"/>
    <w:tmpl w:val="F14C8F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8"/>
  </w:num>
  <w:num w:numId="2">
    <w:abstractNumId w:val="14"/>
  </w:num>
  <w:num w:numId="3">
    <w:abstractNumId w:val="12"/>
  </w:num>
  <w:num w:numId="4">
    <w:abstractNumId w:val="31"/>
  </w:num>
  <w:num w:numId="5">
    <w:abstractNumId w:val="10"/>
  </w:num>
  <w:num w:numId="6">
    <w:abstractNumId w:val="4"/>
  </w:num>
  <w:num w:numId="7">
    <w:abstractNumId w:val="21"/>
  </w:num>
  <w:num w:numId="8">
    <w:abstractNumId w:val="2"/>
  </w:num>
  <w:num w:numId="9">
    <w:abstractNumId w:val="19"/>
  </w:num>
  <w:num w:numId="10">
    <w:abstractNumId w:val="16"/>
  </w:num>
  <w:num w:numId="11">
    <w:abstractNumId w:val="3"/>
  </w:num>
  <w:num w:numId="12">
    <w:abstractNumId w:val="0"/>
  </w:num>
  <w:num w:numId="13">
    <w:abstractNumId w:val="28"/>
  </w:num>
  <w:num w:numId="14">
    <w:abstractNumId w:val="11"/>
  </w:num>
  <w:num w:numId="15">
    <w:abstractNumId w:val="5"/>
  </w:num>
  <w:num w:numId="16">
    <w:abstractNumId w:val="25"/>
  </w:num>
  <w:num w:numId="17">
    <w:abstractNumId w:val="6"/>
  </w:num>
  <w:num w:numId="18">
    <w:abstractNumId w:val="9"/>
  </w:num>
  <w:num w:numId="19">
    <w:abstractNumId w:val="17"/>
  </w:num>
  <w:num w:numId="20">
    <w:abstractNumId w:val="13"/>
  </w:num>
  <w:num w:numId="21">
    <w:abstractNumId w:val="32"/>
  </w:num>
  <w:num w:numId="22">
    <w:abstractNumId w:val="24"/>
  </w:num>
  <w:num w:numId="23">
    <w:abstractNumId w:val="27"/>
  </w:num>
  <w:num w:numId="24">
    <w:abstractNumId w:val="29"/>
  </w:num>
  <w:num w:numId="25">
    <w:abstractNumId w:val="18"/>
  </w:num>
  <w:num w:numId="26">
    <w:abstractNumId w:val="23"/>
  </w:num>
  <w:num w:numId="27">
    <w:abstractNumId w:val="20"/>
  </w:num>
  <w:num w:numId="28">
    <w:abstractNumId w:val="22"/>
  </w:num>
  <w:num w:numId="29">
    <w:abstractNumId w:val="7"/>
  </w:num>
  <w:num w:numId="30">
    <w:abstractNumId w:val="30"/>
  </w:num>
  <w:num w:numId="31">
    <w:abstractNumId w:val="15"/>
  </w:num>
  <w:num w:numId="32">
    <w:abstractNumId w:val="26"/>
  </w:num>
  <w:num w:numId="3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n">
    <w15:presenceInfo w15:providerId="None" w15:userId="J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739"/>
    <w:rsid w:val="00022E0E"/>
    <w:rsid w:val="000812E5"/>
    <w:rsid w:val="000E3B51"/>
    <w:rsid w:val="001546C2"/>
    <w:rsid w:val="001E173C"/>
    <w:rsid w:val="001E4D77"/>
    <w:rsid w:val="001F0D02"/>
    <w:rsid w:val="002112A9"/>
    <w:rsid w:val="002139B6"/>
    <w:rsid w:val="0022100A"/>
    <w:rsid w:val="00226537"/>
    <w:rsid w:val="002776C5"/>
    <w:rsid w:val="002B0EA6"/>
    <w:rsid w:val="003E2540"/>
    <w:rsid w:val="004435B7"/>
    <w:rsid w:val="00482789"/>
    <w:rsid w:val="004D07BB"/>
    <w:rsid w:val="004E7262"/>
    <w:rsid w:val="005033BD"/>
    <w:rsid w:val="00510B73"/>
    <w:rsid w:val="005153FB"/>
    <w:rsid w:val="00570986"/>
    <w:rsid w:val="00597ACC"/>
    <w:rsid w:val="00612099"/>
    <w:rsid w:val="006626BB"/>
    <w:rsid w:val="0066312B"/>
    <w:rsid w:val="006B19B7"/>
    <w:rsid w:val="006F7141"/>
    <w:rsid w:val="00763677"/>
    <w:rsid w:val="00803763"/>
    <w:rsid w:val="00803A7C"/>
    <w:rsid w:val="00805833"/>
    <w:rsid w:val="008111A1"/>
    <w:rsid w:val="00837A92"/>
    <w:rsid w:val="00892AED"/>
    <w:rsid w:val="008D48B6"/>
    <w:rsid w:val="008E2F56"/>
    <w:rsid w:val="008E4461"/>
    <w:rsid w:val="00901F47"/>
    <w:rsid w:val="0094569F"/>
    <w:rsid w:val="009735A2"/>
    <w:rsid w:val="00976739"/>
    <w:rsid w:val="00A410C3"/>
    <w:rsid w:val="00A42543"/>
    <w:rsid w:val="00AE6AB3"/>
    <w:rsid w:val="00B65679"/>
    <w:rsid w:val="00B80D61"/>
    <w:rsid w:val="00BB608B"/>
    <w:rsid w:val="00BE620E"/>
    <w:rsid w:val="00C31673"/>
    <w:rsid w:val="00CB650A"/>
    <w:rsid w:val="00CD37A3"/>
    <w:rsid w:val="00D232B5"/>
    <w:rsid w:val="00D31885"/>
    <w:rsid w:val="00DE278A"/>
    <w:rsid w:val="00E00CF6"/>
    <w:rsid w:val="00EA3BBF"/>
    <w:rsid w:val="00EE15B9"/>
    <w:rsid w:val="00F03859"/>
    <w:rsid w:val="00F31CC9"/>
    <w:rsid w:val="00F45756"/>
    <w:rsid w:val="00F458C2"/>
    <w:rsid w:val="00F827DB"/>
    <w:rsid w:val="00FB450D"/>
    <w:rsid w:val="00FC738D"/>
    <w:rsid w:val="00FD50B6"/>
    <w:rsid w:val="00FE4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638AC"/>
  <w15:docId w15:val="{9F2EF5E6-86C2-49F4-9BC2-A0E5B5EB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1F0D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11</Pages>
  <Words>3184</Words>
  <Characters>18149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Jun</dc:creator>
  <cp:lastModifiedBy>Jun</cp:lastModifiedBy>
  <cp:revision>58</cp:revision>
  <dcterms:created xsi:type="dcterms:W3CDTF">2017-10-23T03:10:00Z</dcterms:created>
  <dcterms:modified xsi:type="dcterms:W3CDTF">2017-11-24T23:01:00Z</dcterms:modified>
</cp:coreProperties>
</file>